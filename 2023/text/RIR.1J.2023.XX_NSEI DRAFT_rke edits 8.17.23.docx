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D1BC" w14:textId="56FDC4D9" w:rsidR="00415187" w:rsidRDefault="00415187" w:rsidP="00415187">
      <w:pPr>
        <w:pStyle w:val="Cover-PublSeries"/>
      </w:pPr>
      <w:r>
        <w:t xml:space="preserve">Regional Information Report No. </w:t>
      </w:r>
      <w:r w:rsidR="004B2B66">
        <w:t>1J</w:t>
      </w:r>
      <w:r w:rsidR="00C86B39">
        <w:t>22</w:t>
      </w:r>
      <w:r>
        <w:t>-XX</w:t>
      </w:r>
    </w:p>
    <w:p w14:paraId="277FEB92" w14:textId="1A8785B9" w:rsidR="00415187" w:rsidRDefault="00855C77" w:rsidP="00855C77">
      <w:pPr>
        <w:pStyle w:val="Cover-ReptTitle"/>
        <w:spacing w:after="240"/>
      </w:pPr>
      <w:r>
        <w:t xml:space="preserve">Northern Southeast Inside Subdistrict Sablefish Management Plan and Stock Assessment for </w:t>
      </w:r>
      <w:r w:rsidR="000B1243">
        <w:t>2023</w:t>
      </w:r>
    </w:p>
    <w:p w14:paraId="344F6E76" w14:textId="77777777" w:rsidR="00855C77" w:rsidRDefault="00855C77" w:rsidP="00772DAC">
      <w:pPr>
        <w:pStyle w:val="Cover-ByAuthors"/>
      </w:pPr>
    </w:p>
    <w:p w14:paraId="717D0472" w14:textId="3D4251F8" w:rsidR="00772DAC" w:rsidRDefault="00772DAC" w:rsidP="00772DAC">
      <w:pPr>
        <w:pStyle w:val="Cover-ByAuthors"/>
      </w:pPr>
      <w:r>
        <w:t>by</w:t>
      </w:r>
    </w:p>
    <w:p w14:paraId="332632BD" w14:textId="77777777" w:rsidR="008D7D0F" w:rsidRDefault="008D7D0F" w:rsidP="008D7D0F">
      <w:pPr>
        <w:pStyle w:val="Cover-ByAuthors"/>
      </w:pPr>
      <w:r>
        <w:t>Philip Joy</w:t>
      </w:r>
    </w:p>
    <w:p w14:paraId="14E27CB9" w14:textId="77C1CA8B" w:rsidR="00855C77" w:rsidRDefault="00855C77" w:rsidP="00772DAC">
      <w:pPr>
        <w:pStyle w:val="Cover-ByAuthors"/>
      </w:pPr>
      <w:r>
        <w:t>and</w:t>
      </w:r>
    </w:p>
    <w:p w14:paraId="0679F6DE" w14:textId="77777777" w:rsidR="008D7D0F" w:rsidRDefault="008D7D0F" w:rsidP="008D7D0F">
      <w:pPr>
        <w:pStyle w:val="Cover-ByAuthors"/>
      </w:pPr>
      <w:r>
        <w:t>Rhea Ehresmann</w:t>
      </w:r>
    </w:p>
    <w:p w14:paraId="79CF5ADA" w14:textId="4267AF59" w:rsidR="00772DAC" w:rsidRDefault="00772DAC" w:rsidP="00772DAC">
      <w:pPr>
        <w:pStyle w:val="Cover-ByAuthors"/>
      </w:pPr>
    </w:p>
    <w:p w14:paraId="22DD6724" w14:textId="77777777" w:rsidR="00415187" w:rsidRDefault="00415187" w:rsidP="00415187">
      <w:pPr>
        <w:pStyle w:val="Cover-ByAuthors"/>
      </w:pPr>
    </w:p>
    <w:p w14:paraId="22CA92FE" w14:textId="29C7990F" w:rsidR="00415187" w:rsidRDefault="00415187" w:rsidP="00415187">
      <w:pPr>
        <w:pStyle w:val="SymbolsandAbbrevTitle"/>
        <w:sectPr w:rsidR="00415187" w:rsidSect="003356C3">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62336" behindDoc="1" locked="0" layoutInCell="1" allowOverlap="1" wp14:anchorId="76B4C266" wp14:editId="1AD2AA44">
            <wp:simplePos x="0" y="0"/>
            <wp:positionH relativeFrom="margin">
              <wp:posOffset>2126615</wp:posOffset>
            </wp:positionH>
            <wp:positionV relativeFrom="page">
              <wp:posOffset>7824165</wp:posOffset>
            </wp:positionV>
            <wp:extent cx="1690777" cy="1690777"/>
            <wp:effectExtent l="0" t="0" r="0" b="0"/>
            <wp:wrapTight wrapText="bothSides">
              <wp:wrapPolygon edited="0">
                <wp:start x="0" y="0"/>
                <wp:lineTo x="0" y="21421"/>
                <wp:lineTo x="21421" y="21421"/>
                <wp:lineTo x="21421" y="0"/>
                <wp:lineTo x="0" y="0"/>
              </wp:wrapPolygon>
            </wp:wrapTight>
            <wp:docPr id="1" name="Picture 1"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F&amp;G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0777" cy="1690777"/>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BF">
        <w:rPr>
          <w:noProof/>
        </w:rPr>
        <mc:AlternateContent>
          <mc:Choice Requires="wps">
            <w:drawing>
              <wp:anchor distT="0" distB="0" distL="114300" distR="114300" simplePos="0" relativeHeight="251659264" behindDoc="0" locked="0" layoutInCell="1" allowOverlap="1" wp14:anchorId="0BE3B21B" wp14:editId="56A8EE37">
                <wp:simplePos x="0" y="0"/>
                <wp:positionH relativeFrom="margin">
                  <wp:align>center</wp:align>
                </wp:positionH>
                <wp:positionV relativeFrom="page">
                  <wp:posOffset>7258050</wp:posOffset>
                </wp:positionV>
                <wp:extent cx="6057900" cy="57150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299E" w14:textId="44E19428" w:rsidR="00415187" w:rsidRDefault="00C86FD0" w:rsidP="00415187">
                            <w:pPr>
                              <w:pStyle w:val="Cover-PublDate"/>
                              <w:ind w:right="-72"/>
                            </w:pPr>
                            <w:del w:id="0" w:author="Ehresmann, Rhea K (DFG)" w:date="2023-08-16T08:28:00Z">
                              <w:r w:rsidDel="00B1493D">
                                <w:delText>June</w:delText>
                              </w:r>
                              <w:r w:rsidR="00415187" w:rsidDel="00B1493D">
                                <w:delText xml:space="preserve"> </w:delText>
                              </w:r>
                              <w:r w:rsidR="004B2B66" w:rsidDel="00B1493D">
                                <w:delText>20</w:delText>
                              </w:r>
                              <w:r w:rsidR="00C86B39" w:rsidDel="00B1493D">
                                <w:delText>22</w:delText>
                              </w:r>
                            </w:del>
                            <w:ins w:id="1" w:author="Ehresmann, Rhea K (DFG)" w:date="2023-08-16T08:28:00Z">
                              <w:r w:rsidR="00B1493D">
                                <w:t>August 2023</w:t>
                              </w:r>
                            </w:ins>
                          </w:p>
                          <w:p w14:paraId="70F951B6" w14:textId="77777777" w:rsidR="00415187" w:rsidRDefault="00415187" w:rsidP="00415187">
                            <w:pPr>
                              <w:pStyle w:val="Cover-DeptDiv"/>
                            </w:pPr>
                            <w:r>
                              <w:t>Alaska Department of Fish and Game</w:t>
                            </w:r>
                            <w:r>
                              <w:tab/>
                              <w:t>Divisions of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3B21B" id="_x0000_t202" coordsize="21600,21600" o:spt="202" path="m,l,21600r21600,l21600,xe">
                <v:stroke joinstyle="miter"/>
                <v:path gradientshapeok="t" o:connecttype="rect"/>
              </v:shapetype>
              <v:shape id="Text Box 6" o:spid="_x0000_s1026" type="#_x0000_t202" style="position:absolute;left:0;text-align:left;margin-left:0;margin-top:571.5pt;width:477pt;height: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" stroked="f">
                <v:textbox>
                  <w:txbxContent>
                    <w:p w14:paraId="3370299E" w14:textId="44E19428" w:rsidR="00415187" w:rsidRDefault="00C86FD0" w:rsidP="00415187">
                      <w:pPr>
                        <w:pStyle w:val="Cover-PublDate"/>
                        <w:ind w:right="-72"/>
                      </w:pPr>
                      <w:del w:id="2" w:author="Ehresmann, Rhea K (DFG)" w:date="2023-08-16T08:28:00Z">
                        <w:r w:rsidDel="00B1493D">
                          <w:delText>June</w:delText>
                        </w:r>
                        <w:r w:rsidR="00415187" w:rsidDel="00B1493D">
                          <w:delText xml:space="preserve"> </w:delText>
                        </w:r>
                        <w:r w:rsidR="004B2B66" w:rsidDel="00B1493D">
                          <w:delText>20</w:delText>
                        </w:r>
                        <w:r w:rsidR="00C86B39" w:rsidDel="00B1493D">
                          <w:delText>22</w:delText>
                        </w:r>
                      </w:del>
                      <w:ins w:id="3" w:author="Ehresmann, Rhea K (DFG)" w:date="2023-08-16T08:28:00Z">
                        <w:r w:rsidR="00B1493D">
                          <w:t>August 2023</w:t>
                        </w:r>
                      </w:ins>
                    </w:p>
                    <w:p w14:paraId="70F951B6" w14:textId="77777777" w:rsidR="00415187" w:rsidRDefault="00415187" w:rsidP="00415187">
                      <w:pPr>
                        <w:pStyle w:val="Cover-DeptDiv"/>
                      </w:pPr>
                      <w:r>
                        <w:t>Alaska Department of Fish and Game</w:t>
                      </w:r>
                      <w:r>
                        <w:tab/>
                        <w:t>Divisions of Commercial Fisheries</w:t>
                      </w:r>
                    </w:p>
                  </w:txbxContent>
                </v:textbox>
                <w10:wrap anchorx="margin" anchory="page"/>
              </v:shape>
            </w:pict>
          </mc:Fallback>
        </mc:AlternateContent>
      </w:r>
    </w:p>
    <w:p w14:paraId="4313A03C" w14:textId="77777777" w:rsidR="003C0487" w:rsidRDefault="003C0487" w:rsidP="003C0487">
      <w:pPr>
        <w:pStyle w:val="SymbolsandAbbrevTitle"/>
        <w:spacing w:after="60"/>
      </w:pPr>
      <w:r>
        <w:lastRenderedPageBreak/>
        <w:t>Symbols and Abbreviations</w:t>
      </w:r>
    </w:p>
    <w:p w14:paraId="62F702E0" w14:textId="77777777" w:rsidR="003C0487" w:rsidRDefault="003C0487" w:rsidP="003C0487">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936267D" w14:textId="77777777" w:rsidR="003C0487" w:rsidRDefault="003C0487" w:rsidP="003C0487">
      <w:pPr>
        <w:pStyle w:val="Keywords"/>
        <w:sectPr w:rsidR="003C0487" w:rsidSect="00284CC1">
          <w:footerReference w:type="default" r:id="rId10"/>
          <w:headerReference w:type="first" r:id="rId11"/>
          <w:pgSz w:w="12240" w:h="15840" w:code="1"/>
          <w:pgMar w:top="1440" w:right="1440" w:bottom="1440" w:left="1440" w:header="720" w:footer="547" w:gutter="0"/>
          <w:cols w:space="720"/>
          <w:formProt w:val="0"/>
        </w:sectPr>
      </w:pPr>
    </w:p>
    <w:p w14:paraId="6D6F5E74" w14:textId="77777777" w:rsidR="003C0487" w:rsidRDefault="003C0487" w:rsidP="003C0487">
      <w:pPr>
        <w:pStyle w:val="TableRow"/>
        <w:tabs>
          <w:tab w:val="left" w:pos="2448"/>
          <w:tab w:val="left" w:pos="2988"/>
        </w:tabs>
        <w:spacing w:line="180" w:lineRule="exact"/>
        <w:jc w:val="left"/>
        <w:rPr>
          <w:sz w:val="16"/>
        </w:rPr>
      </w:pPr>
      <w:r>
        <w:rPr>
          <w:b/>
          <w:sz w:val="16"/>
        </w:rPr>
        <w:t>Weights and measures (metric)</w:t>
      </w:r>
      <w:r>
        <w:rPr>
          <w:b/>
          <w:sz w:val="16"/>
        </w:rPr>
        <w:tab/>
      </w:r>
    </w:p>
    <w:p w14:paraId="64876832" w14:textId="77777777" w:rsidR="003C0487" w:rsidRDefault="003C0487" w:rsidP="003C0487">
      <w:pPr>
        <w:pStyle w:val="TableRow"/>
        <w:tabs>
          <w:tab w:val="left" w:pos="2448"/>
          <w:tab w:val="left" w:pos="2988"/>
        </w:tabs>
        <w:spacing w:line="180" w:lineRule="exact"/>
        <w:ind w:right="-240"/>
        <w:jc w:val="left"/>
        <w:rPr>
          <w:sz w:val="16"/>
        </w:rPr>
      </w:pPr>
      <w:r>
        <w:rPr>
          <w:sz w:val="16"/>
        </w:rPr>
        <w:t>centimeter</w:t>
      </w:r>
      <w:r>
        <w:rPr>
          <w:sz w:val="16"/>
        </w:rPr>
        <w:tab/>
        <w:t>cm</w:t>
      </w:r>
    </w:p>
    <w:p w14:paraId="39B54146"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14:paraId="7995DE9C"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14:paraId="058A121E"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14:paraId="1CE5BDBA" w14:textId="77777777" w:rsidR="003C0487" w:rsidRDefault="003C0487" w:rsidP="003C0487">
      <w:pPr>
        <w:pStyle w:val="TableRow"/>
        <w:tabs>
          <w:tab w:val="left" w:pos="2448"/>
          <w:tab w:val="left" w:pos="2988"/>
        </w:tabs>
        <w:spacing w:line="180" w:lineRule="exact"/>
        <w:jc w:val="left"/>
        <w:rPr>
          <w:sz w:val="16"/>
        </w:rPr>
      </w:pPr>
      <w:r>
        <w:rPr>
          <w:sz w:val="16"/>
        </w:rPr>
        <w:t>kilogram</w:t>
      </w:r>
      <w:r>
        <w:rPr>
          <w:sz w:val="16"/>
        </w:rPr>
        <w:tab/>
        <w:t>kg</w:t>
      </w:r>
    </w:p>
    <w:p w14:paraId="34AC3E38" w14:textId="77777777" w:rsidR="003C0487" w:rsidRDefault="003C0487" w:rsidP="003C0487">
      <w:pPr>
        <w:pStyle w:val="TableRow"/>
        <w:tabs>
          <w:tab w:val="left" w:pos="2448"/>
          <w:tab w:val="left" w:pos="2988"/>
        </w:tabs>
        <w:spacing w:line="180" w:lineRule="exact"/>
        <w:jc w:val="left"/>
        <w:rPr>
          <w:sz w:val="16"/>
        </w:rPr>
      </w:pPr>
      <w:r>
        <w:rPr>
          <w:sz w:val="16"/>
        </w:rPr>
        <w:t>kilometer</w:t>
      </w:r>
      <w:r>
        <w:rPr>
          <w:sz w:val="16"/>
        </w:rPr>
        <w:tab/>
        <w:t>km</w:t>
      </w:r>
    </w:p>
    <w:p w14:paraId="4EDBC648" w14:textId="77777777" w:rsidR="003C0487" w:rsidRDefault="003C0487" w:rsidP="003C0487">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0528D20" w14:textId="77777777" w:rsidR="003C0487" w:rsidRDefault="003C0487" w:rsidP="003C0487">
      <w:pPr>
        <w:pStyle w:val="TableRow"/>
        <w:tabs>
          <w:tab w:val="left" w:pos="2448"/>
          <w:tab w:val="left" w:pos="2988"/>
        </w:tabs>
        <w:spacing w:line="180" w:lineRule="exact"/>
        <w:jc w:val="left"/>
        <w:rPr>
          <w:sz w:val="16"/>
        </w:rPr>
      </w:pPr>
      <w:r>
        <w:rPr>
          <w:sz w:val="16"/>
        </w:rPr>
        <w:t>meter</w:t>
      </w:r>
      <w:r>
        <w:rPr>
          <w:sz w:val="16"/>
        </w:rPr>
        <w:tab/>
        <w:t>m</w:t>
      </w:r>
    </w:p>
    <w:p w14:paraId="59FCDDB7" w14:textId="77777777" w:rsidR="003C0487" w:rsidRDefault="003C0487" w:rsidP="003C0487">
      <w:pPr>
        <w:pStyle w:val="TableRow"/>
        <w:tabs>
          <w:tab w:val="left" w:pos="2448"/>
          <w:tab w:val="left" w:pos="2988"/>
        </w:tabs>
        <w:spacing w:line="180" w:lineRule="exact"/>
        <w:jc w:val="left"/>
        <w:rPr>
          <w:sz w:val="16"/>
        </w:rPr>
      </w:pPr>
      <w:r>
        <w:rPr>
          <w:sz w:val="16"/>
        </w:rPr>
        <w:t>milliliter</w:t>
      </w:r>
      <w:r>
        <w:rPr>
          <w:sz w:val="16"/>
        </w:rPr>
        <w:tab/>
        <w:t>mL</w:t>
      </w:r>
    </w:p>
    <w:p w14:paraId="54D28E32" w14:textId="77777777" w:rsidR="003C0487" w:rsidRDefault="003C0487" w:rsidP="003C0487">
      <w:pPr>
        <w:pStyle w:val="TableRow"/>
        <w:tabs>
          <w:tab w:val="left" w:pos="2448"/>
          <w:tab w:val="left" w:pos="2988"/>
        </w:tabs>
        <w:spacing w:line="180" w:lineRule="exact"/>
        <w:jc w:val="left"/>
        <w:rPr>
          <w:sz w:val="16"/>
        </w:rPr>
      </w:pPr>
      <w:r>
        <w:rPr>
          <w:sz w:val="16"/>
        </w:rPr>
        <w:t>millimeter</w:t>
      </w:r>
      <w:r>
        <w:rPr>
          <w:sz w:val="16"/>
        </w:rPr>
        <w:tab/>
        <w:t>mm</w:t>
      </w:r>
    </w:p>
    <w:p w14:paraId="2CA5F067" w14:textId="77777777" w:rsidR="003C0487" w:rsidRDefault="003C0487" w:rsidP="003C0487">
      <w:pPr>
        <w:pStyle w:val="TableRow"/>
        <w:tabs>
          <w:tab w:val="left" w:pos="2448"/>
          <w:tab w:val="left" w:pos="2988"/>
        </w:tabs>
        <w:spacing w:line="180" w:lineRule="exact"/>
        <w:jc w:val="left"/>
        <w:rPr>
          <w:sz w:val="16"/>
        </w:rPr>
      </w:pPr>
      <w:r>
        <w:rPr>
          <w:sz w:val="16"/>
        </w:rPr>
        <w:tab/>
      </w:r>
    </w:p>
    <w:p w14:paraId="750469E5" w14:textId="77777777" w:rsidR="003C0487" w:rsidRDefault="003C0487" w:rsidP="003C0487">
      <w:pPr>
        <w:pStyle w:val="TableRow"/>
        <w:tabs>
          <w:tab w:val="left" w:pos="2448"/>
          <w:tab w:val="left" w:pos="2988"/>
        </w:tabs>
        <w:spacing w:line="180" w:lineRule="exact"/>
        <w:jc w:val="left"/>
        <w:rPr>
          <w:sz w:val="16"/>
        </w:rPr>
      </w:pPr>
      <w:r>
        <w:rPr>
          <w:b/>
          <w:sz w:val="16"/>
        </w:rPr>
        <w:t>Weights and measures (English)</w:t>
      </w:r>
      <w:r>
        <w:rPr>
          <w:sz w:val="16"/>
        </w:rPr>
        <w:tab/>
      </w:r>
    </w:p>
    <w:p w14:paraId="455F6529" w14:textId="77777777" w:rsidR="003C0487" w:rsidRDefault="003C0487" w:rsidP="003C0487">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7B8B02E" w14:textId="77777777" w:rsidR="003C0487" w:rsidRDefault="003C0487" w:rsidP="003C0487">
      <w:pPr>
        <w:pStyle w:val="TableRow"/>
        <w:tabs>
          <w:tab w:val="left" w:pos="2448"/>
          <w:tab w:val="left" w:pos="2988"/>
        </w:tabs>
        <w:spacing w:line="180" w:lineRule="exact"/>
        <w:jc w:val="left"/>
        <w:rPr>
          <w:sz w:val="16"/>
        </w:rPr>
      </w:pPr>
      <w:r>
        <w:rPr>
          <w:sz w:val="16"/>
        </w:rPr>
        <w:t>foot</w:t>
      </w:r>
      <w:r>
        <w:rPr>
          <w:sz w:val="16"/>
        </w:rPr>
        <w:tab/>
        <w:t>ft</w:t>
      </w:r>
    </w:p>
    <w:p w14:paraId="034BD032" w14:textId="77777777" w:rsidR="003C0487" w:rsidRDefault="003C0487" w:rsidP="003C0487">
      <w:pPr>
        <w:pStyle w:val="TableRow"/>
        <w:tabs>
          <w:tab w:val="left" w:pos="2448"/>
          <w:tab w:val="left" w:pos="2988"/>
        </w:tabs>
        <w:spacing w:line="180" w:lineRule="exact"/>
        <w:jc w:val="left"/>
        <w:rPr>
          <w:sz w:val="16"/>
        </w:rPr>
      </w:pPr>
      <w:r>
        <w:rPr>
          <w:sz w:val="16"/>
        </w:rPr>
        <w:t>gallon</w:t>
      </w:r>
      <w:r>
        <w:rPr>
          <w:sz w:val="16"/>
        </w:rPr>
        <w:tab/>
        <w:t>gal</w:t>
      </w:r>
    </w:p>
    <w:p w14:paraId="0E7ECED5" w14:textId="77777777" w:rsidR="003C0487" w:rsidRDefault="003C0487" w:rsidP="003C0487">
      <w:pPr>
        <w:pStyle w:val="TableRow"/>
        <w:tabs>
          <w:tab w:val="left" w:pos="2448"/>
          <w:tab w:val="left" w:pos="2988"/>
        </w:tabs>
        <w:spacing w:line="180" w:lineRule="exact"/>
        <w:jc w:val="left"/>
        <w:rPr>
          <w:sz w:val="16"/>
        </w:rPr>
      </w:pPr>
      <w:r>
        <w:rPr>
          <w:sz w:val="16"/>
        </w:rPr>
        <w:t>inch</w:t>
      </w:r>
      <w:r>
        <w:rPr>
          <w:sz w:val="16"/>
        </w:rPr>
        <w:tab/>
        <w:t>in</w:t>
      </w:r>
    </w:p>
    <w:p w14:paraId="31D16B7E" w14:textId="77777777" w:rsidR="003C0487" w:rsidRDefault="003C0487" w:rsidP="003C0487">
      <w:pPr>
        <w:pStyle w:val="TableRow"/>
        <w:tabs>
          <w:tab w:val="left" w:pos="2448"/>
          <w:tab w:val="left" w:pos="2988"/>
        </w:tabs>
        <w:spacing w:line="180" w:lineRule="exact"/>
        <w:jc w:val="left"/>
        <w:rPr>
          <w:sz w:val="16"/>
        </w:rPr>
      </w:pPr>
      <w:r>
        <w:rPr>
          <w:sz w:val="16"/>
        </w:rPr>
        <w:t>mile</w:t>
      </w:r>
      <w:r>
        <w:rPr>
          <w:sz w:val="16"/>
        </w:rPr>
        <w:tab/>
        <w:t>mi</w:t>
      </w:r>
    </w:p>
    <w:p w14:paraId="4A158E66" w14:textId="77777777" w:rsidR="003C0487" w:rsidRDefault="003C0487" w:rsidP="003C0487">
      <w:pPr>
        <w:pStyle w:val="TableRow"/>
        <w:tabs>
          <w:tab w:val="left" w:pos="2448"/>
          <w:tab w:val="left" w:pos="2988"/>
        </w:tabs>
        <w:spacing w:line="180" w:lineRule="exact"/>
        <w:jc w:val="left"/>
        <w:rPr>
          <w:sz w:val="16"/>
        </w:rPr>
      </w:pPr>
      <w:r>
        <w:rPr>
          <w:sz w:val="16"/>
        </w:rPr>
        <w:t>nautical mile</w:t>
      </w:r>
      <w:r>
        <w:rPr>
          <w:sz w:val="16"/>
        </w:rPr>
        <w:tab/>
        <w:t>nmi</w:t>
      </w:r>
    </w:p>
    <w:p w14:paraId="3804BFCA" w14:textId="77777777" w:rsidR="003C0487" w:rsidRDefault="003C0487" w:rsidP="003C0487">
      <w:pPr>
        <w:pStyle w:val="TableRow"/>
        <w:tabs>
          <w:tab w:val="left" w:pos="2448"/>
          <w:tab w:val="left" w:pos="2988"/>
        </w:tabs>
        <w:spacing w:line="180" w:lineRule="exact"/>
        <w:jc w:val="left"/>
        <w:rPr>
          <w:sz w:val="16"/>
        </w:rPr>
      </w:pPr>
      <w:r>
        <w:rPr>
          <w:sz w:val="16"/>
        </w:rPr>
        <w:t>ounce</w:t>
      </w:r>
      <w:r>
        <w:rPr>
          <w:sz w:val="16"/>
        </w:rPr>
        <w:tab/>
        <w:t>oz</w:t>
      </w:r>
    </w:p>
    <w:p w14:paraId="293E6EF8" w14:textId="77777777" w:rsidR="003C0487" w:rsidRDefault="003C0487" w:rsidP="003C0487">
      <w:pPr>
        <w:pStyle w:val="TableRow"/>
        <w:tabs>
          <w:tab w:val="left" w:pos="2448"/>
          <w:tab w:val="left" w:pos="2988"/>
        </w:tabs>
        <w:spacing w:line="180" w:lineRule="exact"/>
        <w:jc w:val="left"/>
        <w:rPr>
          <w:sz w:val="16"/>
        </w:rPr>
      </w:pPr>
      <w:r>
        <w:rPr>
          <w:sz w:val="16"/>
        </w:rPr>
        <w:t>pound</w:t>
      </w:r>
      <w:r>
        <w:rPr>
          <w:sz w:val="16"/>
        </w:rPr>
        <w:tab/>
        <w:t>lb</w:t>
      </w:r>
    </w:p>
    <w:p w14:paraId="5B33D79D" w14:textId="77777777" w:rsidR="003C0487" w:rsidRDefault="003C0487" w:rsidP="003C0487">
      <w:pPr>
        <w:pStyle w:val="TableRow"/>
        <w:tabs>
          <w:tab w:val="left" w:pos="2448"/>
          <w:tab w:val="left" w:pos="2988"/>
        </w:tabs>
        <w:spacing w:line="180" w:lineRule="exact"/>
        <w:jc w:val="left"/>
        <w:rPr>
          <w:sz w:val="16"/>
        </w:rPr>
      </w:pPr>
      <w:r>
        <w:rPr>
          <w:sz w:val="16"/>
        </w:rPr>
        <w:t>quart</w:t>
      </w:r>
      <w:r>
        <w:rPr>
          <w:sz w:val="16"/>
        </w:rPr>
        <w:tab/>
        <w:t>qt</w:t>
      </w:r>
    </w:p>
    <w:p w14:paraId="6EE392BA" w14:textId="77777777" w:rsidR="003C0487" w:rsidRDefault="003C0487" w:rsidP="003C0487">
      <w:pPr>
        <w:pStyle w:val="TableRow"/>
        <w:tabs>
          <w:tab w:val="left" w:pos="2448"/>
          <w:tab w:val="left" w:pos="2988"/>
        </w:tabs>
        <w:spacing w:line="180" w:lineRule="exact"/>
        <w:jc w:val="left"/>
        <w:rPr>
          <w:sz w:val="16"/>
        </w:rPr>
      </w:pPr>
      <w:r>
        <w:rPr>
          <w:sz w:val="16"/>
        </w:rPr>
        <w:t>yard</w:t>
      </w:r>
      <w:r>
        <w:rPr>
          <w:sz w:val="16"/>
        </w:rPr>
        <w:tab/>
        <w:t>yd</w:t>
      </w:r>
    </w:p>
    <w:p w14:paraId="2B80CA9B" w14:textId="77777777" w:rsidR="003C0487" w:rsidRDefault="003C0487" w:rsidP="003C0487">
      <w:pPr>
        <w:pStyle w:val="TableRow"/>
        <w:tabs>
          <w:tab w:val="left" w:pos="2448"/>
          <w:tab w:val="left" w:pos="2988"/>
        </w:tabs>
        <w:spacing w:line="180" w:lineRule="exact"/>
        <w:jc w:val="left"/>
        <w:rPr>
          <w:sz w:val="16"/>
        </w:rPr>
      </w:pPr>
      <w:r>
        <w:rPr>
          <w:sz w:val="16"/>
        </w:rPr>
        <w:tab/>
      </w:r>
    </w:p>
    <w:p w14:paraId="06E9587B" w14:textId="77777777" w:rsidR="003C0487" w:rsidRDefault="003C0487" w:rsidP="003C0487">
      <w:pPr>
        <w:pStyle w:val="TableRow"/>
        <w:tabs>
          <w:tab w:val="left" w:pos="2448"/>
          <w:tab w:val="left" w:pos="2988"/>
        </w:tabs>
        <w:spacing w:line="180" w:lineRule="exact"/>
        <w:jc w:val="left"/>
        <w:rPr>
          <w:sz w:val="16"/>
        </w:rPr>
      </w:pPr>
      <w:r>
        <w:rPr>
          <w:b/>
          <w:sz w:val="16"/>
        </w:rPr>
        <w:t>Time and temperature</w:t>
      </w:r>
      <w:r>
        <w:rPr>
          <w:sz w:val="16"/>
        </w:rPr>
        <w:tab/>
      </w:r>
    </w:p>
    <w:p w14:paraId="40F414B1" w14:textId="77777777" w:rsidR="003C0487" w:rsidRDefault="003C0487" w:rsidP="003C0487">
      <w:pPr>
        <w:pStyle w:val="TableRow"/>
        <w:tabs>
          <w:tab w:val="left" w:pos="2448"/>
          <w:tab w:val="left" w:pos="2988"/>
        </w:tabs>
        <w:spacing w:line="180" w:lineRule="exact"/>
        <w:jc w:val="left"/>
        <w:rPr>
          <w:sz w:val="16"/>
        </w:rPr>
      </w:pPr>
      <w:r>
        <w:rPr>
          <w:sz w:val="16"/>
        </w:rPr>
        <w:t>day</w:t>
      </w:r>
      <w:r>
        <w:rPr>
          <w:sz w:val="16"/>
        </w:rPr>
        <w:tab/>
        <w:t>d</w:t>
      </w:r>
    </w:p>
    <w:p w14:paraId="6ECA9201" w14:textId="77777777" w:rsidR="003C0487" w:rsidRDefault="003C0487" w:rsidP="003C0487">
      <w:pPr>
        <w:pStyle w:val="TableRow"/>
        <w:tabs>
          <w:tab w:val="left" w:pos="2448"/>
          <w:tab w:val="left" w:pos="2988"/>
        </w:tabs>
        <w:spacing w:line="180" w:lineRule="exact"/>
        <w:jc w:val="left"/>
        <w:rPr>
          <w:sz w:val="16"/>
        </w:rPr>
      </w:pPr>
      <w:r>
        <w:rPr>
          <w:sz w:val="16"/>
        </w:rPr>
        <w:t>degrees Celsius</w:t>
      </w:r>
      <w:r>
        <w:rPr>
          <w:sz w:val="16"/>
        </w:rPr>
        <w:tab/>
        <w:t>°C</w:t>
      </w:r>
    </w:p>
    <w:p w14:paraId="6C502A0B" w14:textId="77777777" w:rsidR="003C0487" w:rsidRDefault="003C0487" w:rsidP="003C0487">
      <w:pPr>
        <w:pStyle w:val="TableRow"/>
        <w:tabs>
          <w:tab w:val="left" w:pos="2448"/>
          <w:tab w:val="left" w:pos="2988"/>
        </w:tabs>
        <w:spacing w:line="180" w:lineRule="exact"/>
        <w:jc w:val="left"/>
        <w:rPr>
          <w:sz w:val="16"/>
        </w:rPr>
      </w:pPr>
      <w:r>
        <w:rPr>
          <w:sz w:val="16"/>
        </w:rPr>
        <w:t>degrees Fahrenheit</w:t>
      </w:r>
      <w:r>
        <w:rPr>
          <w:sz w:val="16"/>
        </w:rPr>
        <w:tab/>
        <w:t>°F</w:t>
      </w:r>
    </w:p>
    <w:p w14:paraId="5A69E799" w14:textId="77777777" w:rsidR="003C0487" w:rsidRDefault="003C0487" w:rsidP="003C0487">
      <w:pPr>
        <w:pStyle w:val="TableRow"/>
        <w:tabs>
          <w:tab w:val="left" w:pos="2448"/>
          <w:tab w:val="left" w:pos="2988"/>
        </w:tabs>
        <w:spacing w:line="180" w:lineRule="exact"/>
        <w:jc w:val="left"/>
        <w:rPr>
          <w:sz w:val="16"/>
        </w:rPr>
      </w:pPr>
      <w:r>
        <w:rPr>
          <w:sz w:val="16"/>
        </w:rPr>
        <w:t>degrees kelvin</w:t>
      </w:r>
      <w:r>
        <w:rPr>
          <w:sz w:val="16"/>
        </w:rPr>
        <w:tab/>
        <w:t>K</w:t>
      </w:r>
    </w:p>
    <w:p w14:paraId="2BE6BF4F" w14:textId="77777777" w:rsidR="003C0487" w:rsidRDefault="003C0487" w:rsidP="003C0487">
      <w:pPr>
        <w:pStyle w:val="TableRow"/>
        <w:tabs>
          <w:tab w:val="left" w:pos="2448"/>
          <w:tab w:val="left" w:pos="2988"/>
        </w:tabs>
        <w:spacing w:line="180" w:lineRule="exact"/>
        <w:jc w:val="left"/>
        <w:rPr>
          <w:sz w:val="16"/>
        </w:rPr>
      </w:pPr>
      <w:r>
        <w:rPr>
          <w:sz w:val="16"/>
        </w:rPr>
        <w:t xml:space="preserve">hour </w:t>
      </w:r>
      <w:r>
        <w:rPr>
          <w:sz w:val="16"/>
        </w:rPr>
        <w:tab/>
        <w:t>h</w:t>
      </w:r>
    </w:p>
    <w:p w14:paraId="4E4614A9" w14:textId="77777777" w:rsidR="003C0487" w:rsidRDefault="003C0487" w:rsidP="003C0487">
      <w:pPr>
        <w:pStyle w:val="TableRow"/>
        <w:tabs>
          <w:tab w:val="left" w:pos="2448"/>
          <w:tab w:val="left" w:pos="2988"/>
        </w:tabs>
        <w:spacing w:line="180" w:lineRule="exact"/>
        <w:jc w:val="left"/>
        <w:rPr>
          <w:sz w:val="16"/>
        </w:rPr>
      </w:pPr>
      <w:r>
        <w:rPr>
          <w:sz w:val="16"/>
        </w:rPr>
        <w:t>minute</w:t>
      </w:r>
      <w:r>
        <w:rPr>
          <w:sz w:val="16"/>
        </w:rPr>
        <w:tab/>
        <w:t>min</w:t>
      </w:r>
    </w:p>
    <w:p w14:paraId="719384DD" w14:textId="77777777" w:rsidR="003C0487" w:rsidRDefault="003C0487" w:rsidP="003C0487">
      <w:pPr>
        <w:pStyle w:val="TableRow"/>
        <w:tabs>
          <w:tab w:val="left" w:pos="2448"/>
          <w:tab w:val="left" w:pos="2988"/>
        </w:tabs>
        <w:spacing w:line="180" w:lineRule="exact"/>
        <w:jc w:val="left"/>
        <w:rPr>
          <w:sz w:val="16"/>
        </w:rPr>
      </w:pPr>
      <w:r>
        <w:rPr>
          <w:sz w:val="16"/>
        </w:rPr>
        <w:t>second</w:t>
      </w:r>
      <w:r>
        <w:rPr>
          <w:sz w:val="16"/>
        </w:rPr>
        <w:tab/>
        <w:t>s</w:t>
      </w:r>
    </w:p>
    <w:p w14:paraId="435CFA96" w14:textId="77777777" w:rsidR="003C0487" w:rsidRDefault="003C0487" w:rsidP="003C0487">
      <w:pPr>
        <w:pStyle w:val="TableRow"/>
        <w:tabs>
          <w:tab w:val="left" w:pos="2448"/>
          <w:tab w:val="left" w:pos="2988"/>
        </w:tabs>
        <w:spacing w:line="180" w:lineRule="exact"/>
        <w:jc w:val="left"/>
        <w:rPr>
          <w:sz w:val="16"/>
        </w:rPr>
      </w:pPr>
      <w:r>
        <w:rPr>
          <w:sz w:val="16"/>
        </w:rPr>
        <w:tab/>
      </w:r>
    </w:p>
    <w:p w14:paraId="61062056" w14:textId="77777777" w:rsidR="003C0487" w:rsidRDefault="003C0487" w:rsidP="003C0487">
      <w:pPr>
        <w:pStyle w:val="TableRow"/>
        <w:tabs>
          <w:tab w:val="left" w:pos="2448"/>
          <w:tab w:val="left" w:pos="2988"/>
        </w:tabs>
        <w:spacing w:line="180" w:lineRule="exact"/>
        <w:jc w:val="left"/>
        <w:rPr>
          <w:sz w:val="16"/>
        </w:rPr>
      </w:pPr>
      <w:r>
        <w:rPr>
          <w:b/>
          <w:sz w:val="16"/>
        </w:rPr>
        <w:t>Physics and chemistry</w:t>
      </w:r>
      <w:r>
        <w:rPr>
          <w:sz w:val="16"/>
        </w:rPr>
        <w:tab/>
      </w:r>
    </w:p>
    <w:p w14:paraId="431366E6" w14:textId="77777777" w:rsidR="003C0487" w:rsidRDefault="003C0487" w:rsidP="003C0487">
      <w:pPr>
        <w:pStyle w:val="TableRow"/>
        <w:tabs>
          <w:tab w:val="left" w:pos="2448"/>
          <w:tab w:val="left" w:pos="2988"/>
        </w:tabs>
        <w:spacing w:line="180" w:lineRule="exact"/>
        <w:jc w:val="left"/>
        <w:rPr>
          <w:sz w:val="16"/>
        </w:rPr>
      </w:pPr>
      <w:r>
        <w:rPr>
          <w:sz w:val="16"/>
        </w:rPr>
        <w:t>all atomic symbols</w:t>
      </w:r>
      <w:r>
        <w:rPr>
          <w:sz w:val="16"/>
        </w:rPr>
        <w:tab/>
      </w:r>
    </w:p>
    <w:p w14:paraId="5A5F4F5C" w14:textId="77777777" w:rsidR="003C0487" w:rsidRDefault="003C0487" w:rsidP="003C0487">
      <w:pPr>
        <w:pStyle w:val="TableRow"/>
        <w:tabs>
          <w:tab w:val="left" w:pos="2448"/>
          <w:tab w:val="left" w:pos="2988"/>
        </w:tabs>
        <w:spacing w:line="180" w:lineRule="exact"/>
        <w:jc w:val="left"/>
        <w:rPr>
          <w:sz w:val="16"/>
        </w:rPr>
      </w:pPr>
      <w:r>
        <w:rPr>
          <w:sz w:val="16"/>
        </w:rPr>
        <w:t>alternating current</w:t>
      </w:r>
      <w:r>
        <w:rPr>
          <w:sz w:val="16"/>
        </w:rPr>
        <w:tab/>
        <w:t>AC</w:t>
      </w:r>
    </w:p>
    <w:p w14:paraId="1574530B" w14:textId="77777777" w:rsidR="003C0487" w:rsidRDefault="003C0487" w:rsidP="003C0487">
      <w:pPr>
        <w:pStyle w:val="TableRow"/>
        <w:tabs>
          <w:tab w:val="left" w:pos="2448"/>
          <w:tab w:val="left" w:pos="2988"/>
        </w:tabs>
        <w:spacing w:line="180" w:lineRule="exact"/>
        <w:jc w:val="left"/>
        <w:rPr>
          <w:sz w:val="16"/>
        </w:rPr>
      </w:pPr>
      <w:r>
        <w:rPr>
          <w:sz w:val="16"/>
        </w:rPr>
        <w:t>ampere</w:t>
      </w:r>
      <w:r>
        <w:rPr>
          <w:sz w:val="16"/>
        </w:rPr>
        <w:tab/>
        <w:t>A</w:t>
      </w:r>
    </w:p>
    <w:p w14:paraId="2AA27F93" w14:textId="77777777" w:rsidR="003C0487" w:rsidRDefault="003C0487" w:rsidP="003C0487">
      <w:pPr>
        <w:pStyle w:val="TableRow"/>
        <w:tabs>
          <w:tab w:val="left" w:pos="2448"/>
          <w:tab w:val="left" w:pos="2988"/>
        </w:tabs>
        <w:spacing w:line="180" w:lineRule="exact"/>
        <w:jc w:val="left"/>
        <w:rPr>
          <w:sz w:val="16"/>
        </w:rPr>
      </w:pPr>
      <w:r>
        <w:rPr>
          <w:sz w:val="16"/>
        </w:rPr>
        <w:t>calorie</w:t>
      </w:r>
      <w:r>
        <w:rPr>
          <w:sz w:val="16"/>
        </w:rPr>
        <w:tab/>
        <w:t>cal</w:t>
      </w:r>
    </w:p>
    <w:p w14:paraId="3704F52F" w14:textId="77777777" w:rsidR="003C0487" w:rsidRDefault="003C0487" w:rsidP="003C0487">
      <w:pPr>
        <w:pStyle w:val="TableRow"/>
        <w:tabs>
          <w:tab w:val="left" w:pos="2448"/>
          <w:tab w:val="left" w:pos="2988"/>
        </w:tabs>
        <w:spacing w:line="180" w:lineRule="exact"/>
        <w:jc w:val="left"/>
        <w:rPr>
          <w:sz w:val="16"/>
        </w:rPr>
      </w:pPr>
      <w:r>
        <w:rPr>
          <w:sz w:val="16"/>
        </w:rPr>
        <w:t>direct current</w:t>
      </w:r>
      <w:r>
        <w:rPr>
          <w:sz w:val="16"/>
        </w:rPr>
        <w:tab/>
        <w:t>DC</w:t>
      </w:r>
    </w:p>
    <w:p w14:paraId="543ECA30" w14:textId="77777777" w:rsidR="003C0487" w:rsidRDefault="003C0487" w:rsidP="003C0487">
      <w:pPr>
        <w:pStyle w:val="TableRow"/>
        <w:tabs>
          <w:tab w:val="left" w:pos="2448"/>
          <w:tab w:val="left" w:pos="2988"/>
        </w:tabs>
        <w:spacing w:line="180" w:lineRule="exact"/>
        <w:jc w:val="left"/>
        <w:rPr>
          <w:sz w:val="16"/>
        </w:rPr>
      </w:pPr>
      <w:r>
        <w:rPr>
          <w:sz w:val="16"/>
        </w:rPr>
        <w:t>hertz</w:t>
      </w:r>
      <w:r>
        <w:rPr>
          <w:sz w:val="16"/>
        </w:rPr>
        <w:tab/>
        <w:t>Hz</w:t>
      </w:r>
    </w:p>
    <w:p w14:paraId="07DF8389" w14:textId="77777777" w:rsidR="003C0487" w:rsidRDefault="003C0487" w:rsidP="003C0487">
      <w:pPr>
        <w:pStyle w:val="TableRow"/>
        <w:tabs>
          <w:tab w:val="left" w:pos="2448"/>
          <w:tab w:val="left" w:pos="2988"/>
        </w:tabs>
        <w:spacing w:line="180" w:lineRule="exact"/>
        <w:jc w:val="left"/>
        <w:rPr>
          <w:sz w:val="16"/>
        </w:rPr>
      </w:pPr>
      <w:r>
        <w:rPr>
          <w:sz w:val="16"/>
        </w:rPr>
        <w:t>horsepower</w:t>
      </w:r>
      <w:r>
        <w:rPr>
          <w:sz w:val="16"/>
        </w:rPr>
        <w:tab/>
        <w:t>hp</w:t>
      </w:r>
    </w:p>
    <w:p w14:paraId="24C5C80F" w14:textId="77777777" w:rsidR="003C0487" w:rsidRDefault="003C0487" w:rsidP="003C0487">
      <w:pPr>
        <w:pStyle w:val="TableRow"/>
        <w:tabs>
          <w:tab w:val="left" w:pos="2448"/>
          <w:tab w:val="left" w:pos="2988"/>
        </w:tabs>
        <w:spacing w:line="180" w:lineRule="exact"/>
        <w:jc w:val="left"/>
        <w:rPr>
          <w:sz w:val="16"/>
        </w:rPr>
      </w:pPr>
      <w:r>
        <w:rPr>
          <w:sz w:val="16"/>
        </w:rPr>
        <w:t>hydrogen ion activity</w:t>
      </w:r>
      <w:r>
        <w:rPr>
          <w:sz w:val="16"/>
        </w:rPr>
        <w:tab/>
        <w:t>pH</w:t>
      </w:r>
    </w:p>
    <w:p w14:paraId="52989E25" w14:textId="77777777" w:rsidR="003C0487" w:rsidRDefault="003C0487" w:rsidP="003C0487">
      <w:pPr>
        <w:pStyle w:val="TableRow"/>
        <w:tabs>
          <w:tab w:val="left" w:pos="2448"/>
          <w:tab w:val="left" w:pos="2988"/>
        </w:tabs>
        <w:spacing w:line="180" w:lineRule="exact"/>
        <w:jc w:val="left"/>
        <w:rPr>
          <w:sz w:val="16"/>
        </w:rPr>
      </w:pPr>
      <w:r>
        <w:rPr>
          <w:sz w:val="16"/>
        </w:rPr>
        <w:t xml:space="preserve">     (negative log of)</w:t>
      </w:r>
      <w:r>
        <w:rPr>
          <w:sz w:val="16"/>
        </w:rPr>
        <w:tab/>
      </w:r>
    </w:p>
    <w:p w14:paraId="43F7E235" w14:textId="77777777" w:rsidR="003C0487" w:rsidRDefault="003C0487" w:rsidP="003C0487">
      <w:pPr>
        <w:pStyle w:val="TableRow"/>
        <w:tabs>
          <w:tab w:val="left" w:pos="2448"/>
          <w:tab w:val="left" w:pos="2988"/>
        </w:tabs>
        <w:spacing w:line="180" w:lineRule="exact"/>
        <w:jc w:val="left"/>
        <w:rPr>
          <w:sz w:val="16"/>
        </w:rPr>
      </w:pPr>
      <w:r>
        <w:rPr>
          <w:sz w:val="16"/>
        </w:rPr>
        <w:t>parts per million</w:t>
      </w:r>
      <w:r>
        <w:rPr>
          <w:sz w:val="16"/>
        </w:rPr>
        <w:tab/>
        <w:t>ppm</w:t>
      </w:r>
    </w:p>
    <w:p w14:paraId="17ADF342" w14:textId="77777777" w:rsidR="003C0487" w:rsidRDefault="003C0487" w:rsidP="003C0487">
      <w:pPr>
        <w:pStyle w:val="TableRow"/>
        <w:tabs>
          <w:tab w:val="left" w:pos="2448"/>
          <w:tab w:val="left" w:pos="2988"/>
        </w:tabs>
        <w:spacing w:line="180" w:lineRule="exact"/>
        <w:jc w:val="left"/>
        <w:rPr>
          <w:sz w:val="16"/>
        </w:rPr>
      </w:pPr>
      <w:r>
        <w:rPr>
          <w:sz w:val="16"/>
        </w:rPr>
        <w:t>parts per thousand</w:t>
      </w:r>
      <w:r>
        <w:rPr>
          <w:sz w:val="16"/>
        </w:rPr>
        <w:tab/>
        <w:t>ppt,</w:t>
      </w:r>
    </w:p>
    <w:p w14:paraId="0759E2F4" w14:textId="77777777" w:rsidR="003C0487" w:rsidRDefault="003C0487" w:rsidP="003C0487">
      <w:pPr>
        <w:pStyle w:val="TableRow"/>
        <w:tabs>
          <w:tab w:val="left" w:pos="2448"/>
          <w:tab w:val="left" w:pos="2988"/>
        </w:tabs>
        <w:spacing w:line="180" w:lineRule="exact"/>
        <w:jc w:val="left"/>
        <w:rPr>
          <w:sz w:val="16"/>
        </w:rPr>
      </w:pPr>
      <w:r>
        <w:rPr>
          <w:sz w:val="16"/>
        </w:rPr>
        <w:tab/>
        <w:t>‰</w:t>
      </w:r>
    </w:p>
    <w:p w14:paraId="1E64520E" w14:textId="77777777" w:rsidR="003C0487" w:rsidRDefault="003C0487" w:rsidP="003C0487">
      <w:pPr>
        <w:pStyle w:val="TableRow"/>
        <w:tabs>
          <w:tab w:val="left" w:pos="2448"/>
          <w:tab w:val="left" w:pos="2988"/>
        </w:tabs>
        <w:spacing w:line="180" w:lineRule="exact"/>
        <w:jc w:val="left"/>
        <w:rPr>
          <w:sz w:val="16"/>
        </w:rPr>
      </w:pPr>
      <w:r>
        <w:rPr>
          <w:sz w:val="16"/>
        </w:rPr>
        <w:t>volts</w:t>
      </w:r>
      <w:r>
        <w:rPr>
          <w:sz w:val="16"/>
        </w:rPr>
        <w:tab/>
        <w:t>V</w:t>
      </w:r>
    </w:p>
    <w:p w14:paraId="09ACAB65" w14:textId="77777777" w:rsidR="003C0487" w:rsidRDefault="003C0487" w:rsidP="003C0487">
      <w:pPr>
        <w:pStyle w:val="TableRow"/>
        <w:tabs>
          <w:tab w:val="left" w:pos="2448"/>
          <w:tab w:val="left" w:pos="2988"/>
        </w:tabs>
        <w:spacing w:line="180" w:lineRule="exact"/>
        <w:jc w:val="left"/>
        <w:rPr>
          <w:sz w:val="16"/>
        </w:rPr>
      </w:pPr>
      <w:r>
        <w:rPr>
          <w:sz w:val="16"/>
        </w:rPr>
        <w:t>watts</w:t>
      </w:r>
      <w:r>
        <w:rPr>
          <w:sz w:val="16"/>
        </w:rPr>
        <w:tab/>
        <w:t>W</w:t>
      </w:r>
    </w:p>
    <w:p w14:paraId="40380008" w14:textId="77777777" w:rsidR="003C0487" w:rsidRDefault="003C0487" w:rsidP="003C0487">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3F66118B" w14:textId="77777777" w:rsidR="003C0487" w:rsidRDefault="003C0487" w:rsidP="003C0487">
      <w:pPr>
        <w:pStyle w:val="TableRow"/>
        <w:tabs>
          <w:tab w:val="left" w:pos="1728"/>
          <w:tab w:val="left" w:pos="3348"/>
        </w:tabs>
        <w:spacing w:line="180" w:lineRule="exact"/>
        <w:jc w:val="left"/>
        <w:rPr>
          <w:sz w:val="16"/>
        </w:rPr>
      </w:pPr>
      <w:r>
        <w:rPr>
          <w:sz w:val="16"/>
        </w:rPr>
        <w:t xml:space="preserve">Alaska Administrative </w:t>
      </w:r>
    </w:p>
    <w:p w14:paraId="49BBC4C8"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AAC</w:t>
      </w:r>
    </w:p>
    <w:p w14:paraId="43790AD7"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15A1C050"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795B673E"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4294BFD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5F9080EE"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ab/>
        <w:t>R.N., etc.</w:t>
      </w:r>
    </w:p>
    <w:p w14:paraId="45AF24E5" w14:textId="77777777" w:rsidR="003C0487" w:rsidRDefault="003C0487" w:rsidP="003C0487">
      <w:pPr>
        <w:pStyle w:val="TableRow"/>
        <w:tabs>
          <w:tab w:val="left" w:pos="1728"/>
          <w:tab w:val="left" w:pos="3348"/>
        </w:tabs>
        <w:spacing w:line="180" w:lineRule="exact"/>
        <w:jc w:val="left"/>
        <w:rPr>
          <w:sz w:val="16"/>
        </w:rPr>
      </w:pPr>
      <w:r>
        <w:rPr>
          <w:sz w:val="16"/>
        </w:rPr>
        <w:t>at</w:t>
      </w:r>
      <w:r>
        <w:rPr>
          <w:sz w:val="16"/>
        </w:rPr>
        <w:tab/>
        <w:t>@</w:t>
      </w:r>
    </w:p>
    <w:p w14:paraId="6B273763" w14:textId="77777777" w:rsidR="003C0487" w:rsidRDefault="003C0487" w:rsidP="003C0487">
      <w:pPr>
        <w:pStyle w:val="TableRow"/>
        <w:tabs>
          <w:tab w:val="left" w:pos="1728"/>
          <w:tab w:val="left" w:pos="3348"/>
        </w:tabs>
        <w:spacing w:line="180" w:lineRule="exact"/>
        <w:jc w:val="left"/>
        <w:rPr>
          <w:sz w:val="16"/>
        </w:rPr>
      </w:pPr>
      <w:r>
        <w:rPr>
          <w:sz w:val="16"/>
        </w:rPr>
        <w:t>compass directions:</w:t>
      </w:r>
      <w:r>
        <w:rPr>
          <w:sz w:val="16"/>
        </w:rPr>
        <w:tab/>
      </w:r>
    </w:p>
    <w:p w14:paraId="5A84B4C5" w14:textId="77777777" w:rsidR="003C0487" w:rsidRDefault="003C0487" w:rsidP="003C0487">
      <w:pPr>
        <w:pStyle w:val="TableRow"/>
        <w:tabs>
          <w:tab w:val="left" w:pos="1728"/>
          <w:tab w:val="left" w:pos="3348"/>
        </w:tabs>
        <w:spacing w:line="180" w:lineRule="exact"/>
        <w:ind w:left="432"/>
        <w:jc w:val="left"/>
        <w:rPr>
          <w:sz w:val="16"/>
        </w:rPr>
      </w:pPr>
      <w:r>
        <w:rPr>
          <w:sz w:val="16"/>
        </w:rPr>
        <w:t>east</w:t>
      </w:r>
      <w:r>
        <w:rPr>
          <w:sz w:val="16"/>
        </w:rPr>
        <w:tab/>
        <w:t>E</w:t>
      </w:r>
    </w:p>
    <w:p w14:paraId="3017C14F" w14:textId="77777777" w:rsidR="003C0487" w:rsidRDefault="003C0487" w:rsidP="003C0487">
      <w:pPr>
        <w:pStyle w:val="TableRow"/>
        <w:tabs>
          <w:tab w:val="left" w:pos="1728"/>
          <w:tab w:val="left" w:pos="3348"/>
        </w:tabs>
        <w:spacing w:line="180" w:lineRule="exact"/>
        <w:ind w:left="432"/>
        <w:jc w:val="left"/>
        <w:rPr>
          <w:sz w:val="16"/>
        </w:rPr>
      </w:pPr>
      <w:r>
        <w:rPr>
          <w:sz w:val="16"/>
        </w:rPr>
        <w:t>north</w:t>
      </w:r>
      <w:r>
        <w:rPr>
          <w:sz w:val="16"/>
        </w:rPr>
        <w:tab/>
        <w:t>N</w:t>
      </w:r>
    </w:p>
    <w:p w14:paraId="1A5FC214" w14:textId="77777777" w:rsidR="003C0487" w:rsidRDefault="003C0487" w:rsidP="003C0487">
      <w:pPr>
        <w:pStyle w:val="TableRow"/>
        <w:tabs>
          <w:tab w:val="left" w:pos="1728"/>
          <w:tab w:val="left" w:pos="3348"/>
        </w:tabs>
        <w:spacing w:line="180" w:lineRule="exact"/>
        <w:ind w:left="432"/>
        <w:jc w:val="left"/>
        <w:rPr>
          <w:sz w:val="16"/>
        </w:rPr>
      </w:pPr>
      <w:r>
        <w:rPr>
          <w:sz w:val="16"/>
        </w:rPr>
        <w:t>south</w:t>
      </w:r>
      <w:r>
        <w:rPr>
          <w:sz w:val="16"/>
        </w:rPr>
        <w:tab/>
        <w:t>S</w:t>
      </w:r>
    </w:p>
    <w:p w14:paraId="66A52C97" w14:textId="77777777" w:rsidR="003C0487" w:rsidRDefault="003C0487" w:rsidP="003C0487">
      <w:pPr>
        <w:pStyle w:val="TableRow"/>
        <w:tabs>
          <w:tab w:val="left" w:pos="1728"/>
          <w:tab w:val="left" w:pos="3348"/>
        </w:tabs>
        <w:spacing w:line="180" w:lineRule="exact"/>
        <w:ind w:left="432"/>
        <w:jc w:val="left"/>
        <w:rPr>
          <w:sz w:val="16"/>
        </w:rPr>
      </w:pPr>
      <w:r>
        <w:rPr>
          <w:sz w:val="16"/>
        </w:rPr>
        <w:t>west</w:t>
      </w:r>
      <w:r>
        <w:rPr>
          <w:sz w:val="16"/>
        </w:rPr>
        <w:tab/>
        <w:t>W</w:t>
      </w:r>
    </w:p>
    <w:p w14:paraId="69AC86F4" w14:textId="77777777" w:rsidR="003C0487" w:rsidRDefault="003C0487" w:rsidP="003C0487">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AC22046" w14:textId="77777777" w:rsidR="003C0487" w:rsidRDefault="003C0487" w:rsidP="003C0487">
      <w:pPr>
        <w:pStyle w:val="TableRow"/>
        <w:tabs>
          <w:tab w:val="left" w:pos="1728"/>
          <w:tab w:val="left" w:pos="3348"/>
        </w:tabs>
        <w:spacing w:line="180" w:lineRule="exact"/>
        <w:jc w:val="left"/>
        <w:rPr>
          <w:sz w:val="16"/>
        </w:rPr>
      </w:pPr>
      <w:r>
        <w:rPr>
          <w:sz w:val="16"/>
        </w:rPr>
        <w:t>corporate suffixes:</w:t>
      </w:r>
      <w:r>
        <w:rPr>
          <w:sz w:val="16"/>
        </w:rPr>
        <w:tab/>
      </w:r>
    </w:p>
    <w:p w14:paraId="245CEAE8" w14:textId="77777777" w:rsidR="003C0487" w:rsidRDefault="003C0487" w:rsidP="003C0487">
      <w:pPr>
        <w:pStyle w:val="TableRow"/>
        <w:tabs>
          <w:tab w:val="left" w:pos="1728"/>
          <w:tab w:val="left" w:pos="3348"/>
        </w:tabs>
        <w:spacing w:line="180" w:lineRule="exact"/>
        <w:ind w:left="432"/>
        <w:jc w:val="left"/>
        <w:rPr>
          <w:sz w:val="16"/>
        </w:rPr>
      </w:pPr>
      <w:r>
        <w:rPr>
          <w:sz w:val="16"/>
        </w:rPr>
        <w:t>Company</w:t>
      </w:r>
      <w:r>
        <w:rPr>
          <w:sz w:val="16"/>
        </w:rPr>
        <w:tab/>
        <w:t>Co.</w:t>
      </w:r>
    </w:p>
    <w:p w14:paraId="1BAC9914" w14:textId="77777777" w:rsidR="003C0487" w:rsidRDefault="003C0487" w:rsidP="003C0487">
      <w:pPr>
        <w:pStyle w:val="TableRow"/>
        <w:tabs>
          <w:tab w:val="left" w:pos="1728"/>
          <w:tab w:val="left" w:pos="3348"/>
        </w:tabs>
        <w:spacing w:line="180" w:lineRule="exact"/>
        <w:ind w:left="432"/>
        <w:jc w:val="left"/>
        <w:rPr>
          <w:sz w:val="16"/>
        </w:rPr>
      </w:pPr>
      <w:r>
        <w:rPr>
          <w:sz w:val="16"/>
        </w:rPr>
        <w:t>Corporation</w:t>
      </w:r>
      <w:r>
        <w:rPr>
          <w:sz w:val="16"/>
        </w:rPr>
        <w:tab/>
        <w:t>Corp.</w:t>
      </w:r>
    </w:p>
    <w:p w14:paraId="47796317" w14:textId="77777777" w:rsidR="003C0487" w:rsidRDefault="003C0487" w:rsidP="003C0487">
      <w:pPr>
        <w:pStyle w:val="TableRow"/>
        <w:tabs>
          <w:tab w:val="left" w:pos="1728"/>
          <w:tab w:val="left" w:pos="3348"/>
        </w:tabs>
        <w:spacing w:line="180" w:lineRule="exact"/>
        <w:ind w:left="432"/>
        <w:jc w:val="left"/>
        <w:rPr>
          <w:sz w:val="16"/>
        </w:rPr>
      </w:pPr>
      <w:r>
        <w:rPr>
          <w:sz w:val="16"/>
        </w:rPr>
        <w:t>Incorporated</w:t>
      </w:r>
      <w:r>
        <w:rPr>
          <w:sz w:val="16"/>
        </w:rPr>
        <w:tab/>
        <w:t>Inc.</w:t>
      </w:r>
    </w:p>
    <w:p w14:paraId="16DB467F" w14:textId="77777777" w:rsidR="003C0487" w:rsidRDefault="003C0487" w:rsidP="003C0487">
      <w:pPr>
        <w:pStyle w:val="TableRow"/>
        <w:tabs>
          <w:tab w:val="left" w:pos="1728"/>
          <w:tab w:val="left" w:pos="3348"/>
        </w:tabs>
        <w:spacing w:line="180" w:lineRule="exact"/>
        <w:ind w:left="432"/>
        <w:jc w:val="left"/>
        <w:rPr>
          <w:sz w:val="16"/>
        </w:rPr>
      </w:pPr>
      <w:r>
        <w:rPr>
          <w:sz w:val="16"/>
        </w:rPr>
        <w:t>Limited</w:t>
      </w:r>
      <w:r>
        <w:rPr>
          <w:sz w:val="16"/>
        </w:rPr>
        <w:tab/>
        <w:t>Ltd.</w:t>
      </w:r>
    </w:p>
    <w:p w14:paraId="752C2125" w14:textId="77777777" w:rsidR="003C0487" w:rsidRDefault="003C0487" w:rsidP="003C0487">
      <w:pPr>
        <w:pStyle w:val="TableRow"/>
        <w:tabs>
          <w:tab w:val="left" w:pos="1728"/>
          <w:tab w:val="left" w:pos="3348"/>
        </w:tabs>
        <w:spacing w:line="180" w:lineRule="exact"/>
        <w:jc w:val="left"/>
        <w:rPr>
          <w:sz w:val="16"/>
        </w:rPr>
      </w:pPr>
      <w:r>
        <w:rPr>
          <w:sz w:val="16"/>
        </w:rPr>
        <w:t>District of Columbia</w:t>
      </w:r>
      <w:r>
        <w:rPr>
          <w:sz w:val="16"/>
        </w:rPr>
        <w:tab/>
        <w:t>D.C.</w:t>
      </w:r>
    </w:p>
    <w:p w14:paraId="39006C52" w14:textId="77777777" w:rsidR="003C0487" w:rsidRDefault="003C0487" w:rsidP="003C0487">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60486492" w14:textId="77777777" w:rsidR="003C0487" w:rsidRDefault="003C0487" w:rsidP="003C0487">
      <w:pPr>
        <w:pStyle w:val="TableRow"/>
        <w:tabs>
          <w:tab w:val="left" w:pos="1728"/>
          <w:tab w:val="left" w:pos="3348"/>
        </w:tabs>
        <w:spacing w:line="180" w:lineRule="exact"/>
        <w:jc w:val="left"/>
        <w:rPr>
          <w:sz w:val="16"/>
        </w:rPr>
      </w:pPr>
      <w:r>
        <w:rPr>
          <w:sz w:val="16"/>
        </w:rPr>
        <w:t>et cetera (and so forth)</w:t>
      </w:r>
      <w:r>
        <w:rPr>
          <w:sz w:val="16"/>
        </w:rPr>
        <w:tab/>
        <w:t>etc.</w:t>
      </w:r>
    </w:p>
    <w:p w14:paraId="54472CA0" w14:textId="77777777" w:rsidR="003C0487" w:rsidRDefault="003C0487" w:rsidP="003C0487">
      <w:pPr>
        <w:pStyle w:val="TableRow"/>
        <w:tabs>
          <w:tab w:val="left" w:pos="1728"/>
          <w:tab w:val="left" w:pos="3348"/>
        </w:tabs>
        <w:spacing w:line="180" w:lineRule="exact"/>
        <w:jc w:val="left"/>
        <w:rPr>
          <w:sz w:val="16"/>
        </w:rPr>
      </w:pPr>
      <w:r>
        <w:rPr>
          <w:sz w:val="16"/>
        </w:rPr>
        <w:t xml:space="preserve">exempli gratia </w:t>
      </w:r>
    </w:p>
    <w:p w14:paraId="4987CC11" w14:textId="77777777" w:rsidR="003C0487" w:rsidRDefault="003C0487" w:rsidP="003C0487">
      <w:pPr>
        <w:pStyle w:val="TableRow"/>
        <w:tabs>
          <w:tab w:val="left" w:pos="1728"/>
          <w:tab w:val="left" w:pos="3348"/>
        </w:tabs>
        <w:spacing w:line="180" w:lineRule="exact"/>
        <w:jc w:val="left"/>
        <w:rPr>
          <w:sz w:val="16"/>
        </w:rPr>
      </w:pPr>
      <w:r>
        <w:rPr>
          <w:sz w:val="16"/>
        </w:rPr>
        <w:t xml:space="preserve">    (for example)</w:t>
      </w:r>
      <w:r>
        <w:rPr>
          <w:sz w:val="16"/>
        </w:rPr>
        <w:tab/>
        <w:t>e.g.</w:t>
      </w:r>
    </w:p>
    <w:p w14:paraId="79AC8F20" w14:textId="77777777" w:rsidR="003C0487" w:rsidRDefault="003C0487" w:rsidP="003C0487">
      <w:pPr>
        <w:pStyle w:val="TableRow"/>
        <w:tabs>
          <w:tab w:val="left" w:pos="1728"/>
          <w:tab w:val="left" w:pos="3348"/>
        </w:tabs>
        <w:spacing w:line="180" w:lineRule="exact"/>
        <w:jc w:val="left"/>
        <w:rPr>
          <w:sz w:val="16"/>
        </w:rPr>
      </w:pPr>
      <w:r>
        <w:rPr>
          <w:sz w:val="16"/>
        </w:rPr>
        <w:t xml:space="preserve">Federal Information </w:t>
      </w:r>
    </w:p>
    <w:p w14:paraId="6BFBAE7E"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FIC</w:t>
      </w:r>
    </w:p>
    <w:p w14:paraId="3161F8F5" w14:textId="77777777" w:rsidR="003C0487" w:rsidRDefault="003C0487" w:rsidP="003C0487">
      <w:pPr>
        <w:pStyle w:val="TableRow"/>
        <w:tabs>
          <w:tab w:val="left" w:pos="1728"/>
          <w:tab w:val="left" w:pos="3348"/>
        </w:tabs>
        <w:spacing w:line="180" w:lineRule="exact"/>
        <w:jc w:val="left"/>
        <w:rPr>
          <w:sz w:val="16"/>
        </w:rPr>
      </w:pPr>
      <w:r>
        <w:rPr>
          <w:sz w:val="16"/>
        </w:rPr>
        <w:t>id est (that is)</w:t>
      </w:r>
      <w:r>
        <w:rPr>
          <w:sz w:val="16"/>
        </w:rPr>
        <w:tab/>
        <w:t>i.e.</w:t>
      </w:r>
    </w:p>
    <w:p w14:paraId="1698991C" w14:textId="77777777" w:rsidR="003C0487" w:rsidRDefault="003C0487" w:rsidP="003C0487">
      <w:pPr>
        <w:pStyle w:val="TableRow"/>
        <w:tabs>
          <w:tab w:val="left" w:pos="1728"/>
          <w:tab w:val="left" w:pos="3348"/>
        </w:tabs>
        <w:spacing w:line="180" w:lineRule="exact"/>
        <w:jc w:val="left"/>
        <w:rPr>
          <w:sz w:val="16"/>
        </w:rPr>
      </w:pPr>
      <w:r>
        <w:rPr>
          <w:sz w:val="16"/>
        </w:rPr>
        <w:t>latitude or longitude</w:t>
      </w:r>
      <w:r>
        <w:rPr>
          <w:sz w:val="16"/>
        </w:rPr>
        <w:tab/>
        <w:t>lat or long</w:t>
      </w:r>
    </w:p>
    <w:p w14:paraId="7736934C" w14:textId="77777777" w:rsidR="003C0487" w:rsidRDefault="003C0487" w:rsidP="003C0487">
      <w:pPr>
        <w:pStyle w:val="TableRow"/>
        <w:tabs>
          <w:tab w:val="left" w:pos="1728"/>
          <w:tab w:val="left" w:pos="3348"/>
        </w:tabs>
        <w:spacing w:line="180" w:lineRule="exact"/>
        <w:jc w:val="left"/>
        <w:rPr>
          <w:sz w:val="16"/>
        </w:rPr>
      </w:pPr>
      <w:r>
        <w:rPr>
          <w:sz w:val="16"/>
        </w:rPr>
        <w:t>monetary symbols</w:t>
      </w:r>
    </w:p>
    <w:p w14:paraId="03BDB96F" w14:textId="77777777" w:rsidR="003C0487" w:rsidRDefault="003C0487" w:rsidP="003C0487">
      <w:pPr>
        <w:pStyle w:val="TableRow"/>
        <w:tabs>
          <w:tab w:val="left" w:pos="1728"/>
          <w:tab w:val="left" w:pos="3348"/>
        </w:tabs>
        <w:spacing w:line="180" w:lineRule="exact"/>
        <w:jc w:val="left"/>
        <w:rPr>
          <w:sz w:val="16"/>
        </w:rPr>
      </w:pPr>
      <w:r>
        <w:rPr>
          <w:sz w:val="16"/>
        </w:rPr>
        <w:t xml:space="preserve">     (U.S.)</w:t>
      </w:r>
      <w:r>
        <w:rPr>
          <w:sz w:val="16"/>
        </w:rPr>
        <w:tab/>
        <w:t>$, ¢</w:t>
      </w:r>
    </w:p>
    <w:p w14:paraId="207F7D51" w14:textId="77777777" w:rsidR="003C0487" w:rsidRDefault="003C0487" w:rsidP="003C0487">
      <w:pPr>
        <w:pStyle w:val="TableRow"/>
        <w:tabs>
          <w:tab w:val="left" w:pos="1728"/>
          <w:tab w:val="left" w:pos="3348"/>
        </w:tabs>
        <w:spacing w:line="180" w:lineRule="exact"/>
        <w:jc w:val="left"/>
        <w:rPr>
          <w:sz w:val="16"/>
        </w:rPr>
      </w:pPr>
      <w:r>
        <w:rPr>
          <w:sz w:val="16"/>
        </w:rPr>
        <w:t>months (tables and</w:t>
      </w:r>
    </w:p>
    <w:p w14:paraId="55F7436C" w14:textId="77777777" w:rsidR="003C0487" w:rsidRDefault="003C0487" w:rsidP="003C0487">
      <w:pPr>
        <w:pStyle w:val="TableRow"/>
        <w:tabs>
          <w:tab w:val="left" w:pos="1728"/>
          <w:tab w:val="left" w:pos="3348"/>
        </w:tabs>
        <w:spacing w:line="180" w:lineRule="exact"/>
        <w:jc w:val="left"/>
        <w:rPr>
          <w:sz w:val="16"/>
        </w:rPr>
      </w:pPr>
      <w:r>
        <w:rPr>
          <w:sz w:val="16"/>
        </w:rPr>
        <w:t xml:space="preserve">     figures): first three </w:t>
      </w:r>
    </w:p>
    <w:p w14:paraId="09E26C84" w14:textId="77777777" w:rsidR="003C0487" w:rsidRDefault="003C0487" w:rsidP="003C0487">
      <w:pPr>
        <w:pStyle w:val="TableRow"/>
        <w:tabs>
          <w:tab w:val="left" w:pos="1728"/>
          <w:tab w:val="left" w:pos="3348"/>
        </w:tabs>
        <w:spacing w:line="180" w:lineRule="exact"/>
        <w:jc w:val="left"/>
        <w:rPr>
          <w:sz w:val="16"/>
        </w:rPr>
      </w:pPr>
      <w:r>
        <w:rPr>
          <w:sz w:val="16"/>
        </w:rPr>
        <w:t xml:space="preserve">     letters</w:t>
      </w:r>
      <w:r>
        <w:rPr>
          <w:sz w:val="16"/>
        </w:rPr>
        <w:tab/>
        <w:t>Jan,...,Dec</w:t>
      </w:r>
    </w:p>
    <w:p w14:paraId="4E69B51B" w14:textId="77777777" w:rsidR="003C0487" w:rsidRDefault="003C0487" w:rsidP="003C0487">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855ACA4" w14:textId="77777777" w:rsidR="003C0487" w:rsidRDefault="003C0487" w:rsidP="003C0487">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9CCF5A2" w14:textId="77777777" w:rsidR="003C0487" w:rsidRDefault="003C0487" w:rsidP="003C0487">
      <w:pPr>
        <w:pStyle w:val="TableRow"/>
        <w:tabs>
          <w:tab w:val="left" w:pos="1728"/>
          <w:tab w:val="left" w:pos="3348"/>
        </w:tabs>
        <w:spacing w:line="180" w:lineRule="exact"/>
        <w:jc w:val="left"/>
        <w:rPr>
          <w:sz w:val="16"/>
        </w:rPr>
      </w:pPr>
      <w:r>
        <w:rPr>
          <w:sz w:val="16"/>
        </w:rPr>
        <w:t>United States</w:t>
      </w:r>
    </w:p>
    <w:p w14:paraId="66F80A76" w14:textId="77777777" w:rsidR="003C0487" w:rsidRDefault="003C0487" w:rsidP="003C0487">
      <w:pPr>
        <w:pStyle w:val="TableRow"/>
        <w:tabs>
          <w:tab w:val="left" w:pos="1728"/>
          <w:tab w:val="left" w:pos="3348"/>
        </w:tabs>
        <w:spacing w:line="180" w:lineRule="exact"/>
        <w:jc w:val="left"/>
        <w:rPr>
          <w:sz w:val="16"/>
        </w:rPr>
      </w:pPr>
      <w:r>
        <w:rPr>
          <w:sz w:val="16"/>
        </w:rPr>
        <w:t xml:space="preserve">    (adjective)</w:t>
      </w:r>
      <w:r>
        <w:rPr>
          <w:sz w:val="16"/>
        </w:rPr>
        <w:tab/>
        <w:t>U.S.</w:t>
      </w:r>
    </w:p>
    <w:p w14:paraId="54B63D10" w14:textId="77777777" w:rsidR="003C0487" w:rsidRDefault="003C0487" w:rsidP="003C0487">
      <w:pPr>
        <w:pStyle w:val="TableRow"/>
        <w:tabs>
          <w:tab w:val="left" w:pos="1728"/>
          <w:tab w:val="left" w:pos="3348"/>
        </w:tabs>
        <w:spacing w:line="180" w:lineRule="exact"/>
        <w:jc w:val="left"/>
        <w:rPr>
          <w:sz w:val="16"/>
        </w:rPr>
      </w:pPr>
      <w:r>
        <w:rPr>
          <w:sz w:val="16"/>
        </w:rPr>
        <w:t xml:space="preserve">United States of </w:t>
      </w:r>
    </w:p>
    <w:p w14:paraId="6E5173BD" w14:textId="77777777" w:rsidR="003C0487" w:rsidRDefault="003C0487" w:rsidP="003C0487">
      <w:pPr>
        <w:pStyle w:val="TableRow"/>
        <w:tabs>
          <w:tab w:val="left" w:pos="1728"/>
          <w:tab w:val="left" w:pos="3348"/>
        </w:tabs>
        <w:spacing w:line="180" w:lineRule="exact"/>
        <w:jc w:val="left"/>
        <w:rPr>
          <w:sz w:val="16"/>
        </w:rPr>
      </w:pPr>
      <w:r>
        <w:rPr>
          <w:sz w:val="16"/>
        </w:rPr>
        <w:t xml:space="preserve">    America (noun)</w:t>
      </w:r>
      <w:r>
        <w:rPr>
          <w:sz w:val="16"/>
        </w:rPr>
        <w:tab/>
        <w:t>USA</w:t>
      </w:r>
    </w:p>
    <w:p w14:paraId="45D20D33"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26513AF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154FDC9E" w14:textId="77777777" w:rsidR="003C0487" w:rsidRDefault="003C0487" w:rsidP="003C0487">
      <w:pPr>
        <w:pStyle w:val="TableRow"/>
        <w:tabs>
          <w:tab w:val="left" w:pos="2988"/>
        </w:tabs>
        <w:spacing w:line="180" w:lineRule="exact"/>
        <w:jc w:val="left"/>
        <w:rPr>
          <w:sz w:val="16"/>
        </w:rPr>
      </w:pPr>
      <w:r>
        <w:rPr>
          <w:b/>
          <w:bCs/>
          <w:sz w:val="16"/>
        </w:rPr>
        <w:br w:type="column"/>
      </w:r>
      <w:r>
        <w:rPr>
          <w:b/>
          <w:sz w:val="16"/>
        </w:rPr>
        <w:t>Mathematics, statistics</w:t>
      </w:r>
    </w:p>
    <w:p w14:paraId="33CF466E" w14:textId="77777777" w:rsidR="003C0487" w:rsidRDefault="003C0487" w:rsidP="003C0487">
      <w:pPr>
        <w:pStyle w:val="TableRow"/>
        <w:tabs>
          <w:tab w:val="left" w:pos="2016"/>
          <w:tab w:val="left" w:pos="2988"/>
        </w:tabs>
        <w:spacing w:line="180" w:lineRule="exact"/>
        <w:jc w:val="left"/>
        <w:rPr>
          <w:i/>
          <w:iCs/>
          <w:sz w:val="16"/>
        </w:rPr>
      </w:pPr>
      <w:r>
        <w:rPr>
          <w:i/>
          <w:iCs/>
          <w:sz w:val="16"/>
        </w:rPr>
        <w:t>all standard mathematical</w:t>
      </w:r>
    </w:p>
    <w:p w14:paraId="31CDCA2C" w14:textId="77777777" w:rsidR="003C0487" w:rsidRDefault="003C0487" w:rsidP="003C0487">
      <w:pPr>
        <w:pStyle w:val="TableRow"/>
        <w:tabs>
          <w:tab w:val="left" w:pos="2016"/>
          <w:tab w:val="left" w:pos="2988"/>
        </w:tabs>
        <w:spacing w:line="180" w:lineRule="exact"/>
        <w:jc w:val="left"/>
        <w:rPr>
          <w:i/>
          <w:iCs/>
          <w:sz w:val="16"/>
        </w:rPr>
      </w:pPr>
      <w:r>
        <w:rPr>
          <w:i/>
          <w:iCs/>
          <w:sz w:val="16"/>
        </w:rPr>
        <w:t xml:space="preserve">    signs, symbols and </w:t>
      </w:r>
    </w:p>
    <w:p w14:paraId="3ED1B627" w14:textId="77777777" w:rsidR="003C0487" w:rsidRDefault="003C0487" w:rsidP="003C0487">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0E45CA8A" w14:textId="77777777" w:rsidR="003C0487" w:rsidRDefault="003C0487" w:rsidP="003C0487">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677D7D7" w14:textId="77777777" w:rsidR="003C0487" w:rsidRDefault="003C0487" w:rsidP="003C0487">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EA0266D" w14:textId="77777777" w:rsidR="003C0487" w:rsidRDefault="003C0487" w:rsidP="003C0487">
      <w:pPr>
        <w:pStyle w:val="TableRow"/>
        <w:tabs>
          <w:tab w:val="left" w:pos="2016"/>
          <w:tab w:val="left" w:pos="2988"/>
        </w:tabs>
        <w:spacing w:line="180" w:lineRule="exact"/>
        <w:jc w:val="left"/>
        <w:rPr>
          <w:sz w:val="16"/>
        </w:rPr>
      </w:pPr>
      <w:r>
        <w:rPr>
          <w:sz w:val="16"/>
        </w:rPr>
        <w:t>catch per unit effort</w:t>
      </w:r>
      <w:r>
        <w:rPr>
          <w:sz w:val="16"/>
        </w:rPr>
        <w:tab/>
        <w:t>CPUE</w:t>
      </w:r>
    </w:p>
    <w:p w14:paraId="40EEFCD6" w14:textId="77777777" w:rsidR="003C0487" w:rsidRDefault="003C0487" w:rsidP="003C0487">
      <w:pPr>
        <w:pStyle w:val="TableRow"/>
        <w:tabs>
          <w:tab w:val="left" w:pos="2016"/>
          <w:tab w:val="left" w:pos="2988"/>
        </w:tabs>
        <w:spacing w:line="180" w:lineRule="exact"/>
        <w:jc w:val="left"/>
        <w:rPr>
          <w:sz w:val="16"/>
        </w:rPr>
      </w:pPr>
      <w:r>
        <w:rPr>
          <w:sz w:val="16"/>
        </w:rPr>
        <w:t>coefficient of variation</w:t>
      </w:r>
      <w:r>
        <w:rPr>
          <w:sz w:val="16"/>
        </w:rPr>
        <w:tab/>
        <w:t>CV</w:t>
      </w:r>
    </w:p>
    <w:p w14:paraId="2B668465" w14:textId="77777777" w:rsidR="003C0487" w:rsidRDefault="003C0487" w:rsidP="003C0487">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6F1EAB0" w14:textId="77777777" w:rsidR="003C0487" w:rsidRDefault="003C0487" w:rsidP="003C0487">
      <w:pPr>
        <w:pStyle w:val="TableRow"/>
        <w:tabs>
          <w:tab w:val="left" w:pos="2016"/>
          <w:tab w:val="left" w:pos="2988"/>
        </w:tabs>
        <w:spacing w:line="180" w:lineRule="exact"/>
        <w:jc w:val="left"/>
        <w:rPr>
          <w:sz w:val="16"/>
        </w:rPr>
      </w:pPr>
      <w:r>
        <w:rPr>
          <w:sz w:val="16"/>
        </w:rPr>
        <w:t>confidence interval</w:t>
      </w:r>
      <w:r>
        <w:rPr>
          <w:sz w:val="16"/>
        </w:rPr>
        <w:tab/>
        <w:t>CI</w:t>
      </w:r>
    </w:p>
    <w:p w14:paraId="59C52D2A" w14:textId="77777777" w:rsidR="003C0487" w:rsidRDefault="003C0487" w:rsidP="003C0487">
      <w:pPr>
        <w:pStyle w:val="TableRow"/>
        <w:tabs>
          <w:tab w:val="left" w:pos="2016"/>
          <w:tab w:val="left" w:pos="2988"/>
        </w:tabs>
        <w:spacing w:line="180" w:lineRule="exact"/>
        <w:jc w:val="left"/>
        <w:rPr>
          <w:sz w:val="16"/>
        </w:rPr>
      </w:pPr>
      <w:r>
        <w:rPr>
          <w:sz w:val="16"/>
        </w:rPr>
        <w:t xml:space="preserve">correlation coefficient </w:t>
      </w:r>
    </w:p>
    <w:p w14:paraId="7C628C2E" w14:textId="77777777" w:rsidR="003C0487" w:rsidRDefault="003C0487" w:rsidP="003C0487">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6BA8BE70" w14:textId="77777777" w:rsidR="003C0487" w:rsidRDefault="003C0487" w:rsidP="003C0487">
      <w:pPr>
        <w:pStyle w:val="TableRow"/>
        <w:tabs>
          <w:tab w:val="left" w:pos="2016"/>
          <w:tab w:val="left" w:pos="2988"/>
        </w:tabs>
        <w:spacing w:line="180" w:lineRule="exact"/>
        <w:jc w:val="left"/>
        <w:rPr>
          <w:sz w:val="16"/>
        </w:rPr>
      </w:pPr>
      <w:r>
        <w:rPr>
          <w:sz w:val="16"/>
        </w:rPr>
        <w:t>correlation coefficient</w:t>
      </w:r>
    </w:p>
    <w:p w14:paraId="439EC719" w14:textId="77777777" w:rsidR="003C0487" w:rsidRDefault="003C0487" w:rsidP="003C0487">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D48E006" w14:textId="77777777" w:rsidR="003C0487" w:rsidRDefault="003C0487" w:rsidP="003C0487">
      <w:pPr>
        <w:pStyle w:val="TableRow"/>
        <w:tabs>
          <w:tab w:val="left" w:pos="2016"/>
          <w:tab w:val="left" w:pos="2988"/>
        </w:tabs>
        <w:spacing w:line="180" w:lineRule="exact"/>
        <w:jc w:val="left"/>
        <w:rPr>
          <w:sz w:val="16"/>
        </w:rPr>
      </w:pPr>
      <w:r>
        <w:rPr>
          <w:sz w:val="16"/>
        </w:rPr>
        <w:t>covariance</w:t>
      </w:r>
      <w:r>
        <w:rPr>
          <w:sz w:val="16"/>
        </w:rPr>
        <w:tab/>
        <w:t>cov</w:t>
      </w:r>
    </w:p>
    <w:p w14:paraId="2FC72D22" w14:textId="77777777" w:rsidR="003C0487" w:rsidRDefault="003C0487" w:rsidP="003C0487">
      <w:pPr>
        <w:pStyle w:val="TableRow"/>
        <w:tabs>
          <w:tab w:val="left" w:pos="2016"/>
          <w:tab w:val="left" w:pos="2988"/>
        </w:tabs>
        <w:spacing w:line="180" w:lineRule="exact"/>
        <w:jc w:val="left"/>
        <w:rPr>
          <w:sz w:val="16"/>
        </w:rPr>
      </w:pPr>
      <w:r>
        <w:rPr>
          <w:sz w:val="16"/>
        </w:rPr>
        <w:t>degree (angular)</w:t>
      </w:r>
      <w:r>
        <w:rPr>
          <w:sz w:val="16"/>
        </w:rPr>
        <w:tab/>
        <w:t>°</w:t>
      </w:r>
    </w:p>
    <w:p w14:paraId="071B3ADC" w14:textId="77777777" w:rsidR="003C0487" w:rsidRDefault="003C0487" w:rsidP="003C0487">
      <w:pPr>
        <w:pStyle w:val="TableRow"/>
        <w:tabs>
          <w:tab w:val="left" w:pos="2016"/>
          <w:tab w:val="left" w:pos="2988"/>
        </w:tabs>
        <w:spacing w:line="180" w:lineRule="exact"/>
        <w:jc w:val="left"/>
        <w:rPr>
          <w:sz w:val="16"/>
        </w:rPr>
      </w:pPr>
      <w:r>
        <w:rPr>
          <w:sz w:val="16"/>
        </w:rPr>
        <w:t>degrees of freedom</w:t>
      </w:r>
      <w:r>
        <w:rPr>
          <w:sz w:val="16"/>
        </w:rPr>
        <w:tab/>
        <w:t>df</w:t>
      </w:r>
    </w:p>
    <w:p w14:paraId="3AADC4AB" w14:textId="77777777" w:rsidR="003C0487" w:rsidRDefault="003C0487" w:rsidP="003C0487">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75E972F" w14:textId="77777777" w:rsidR="003C0487" w:rsidRDefault="003C0487" w:rsidP="003C0487">
      <w:pPr>
        <w:pStyle w:val="TableRow"/>
        <w:tabs>
          <w:tab w:val="left" w:pos="2016"/>
          <w:tab w:val="left" w:pos="2988"/>
        </w:tabs>
        <w:spacing w:line="180" w:lineRule="exact"/>
        <w:jc w:val="left"/>
        <w:rPr>
          <w:sz w:val="16"/>
        </w:rPr>
      </w:pPr>
      <w:r>
        <w:rPr>
          <w:sz w:val="16"/>
        </w:rPr>
        <w:t>greater than</w:t>
      </w:r>
      <w:r>
        <w:rPr>
          <w:sz w:val="16"/>
        </w:rPr>
        <w:tab/>
        <w:t>&gt;</w:t>
      </w:r>
    </w:p>
    <w:p w14:paraId="42DAAF5B" w14:textId="77777777" w:rsidR="003C0487" w:rsidRDefault="003C0487" w:rsidP="003C0487">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A860242" w14:textId="77777777" w:rsidR="003C0487" w:rsidRDefault="003C0487" w:rsidP="003C0487">
      <w:pPr>
        <w:pStyle w:val="TableRow"/>
        <w:tabs>
          <w:tab w:val="left" w:pos="2016"/>
          <w:tab w:val="left" w:pos="2988"/>
        </w:tabs>
        <w:spacing w:line="180" w:lineRule="exact"/>
        <w:jc w:val="left"/>
        <w:rPr>
          <w:sz w:val="16"/>
        </w:rPr>
      </w:pPr>
      <w:r>
        <w:rPr>
          <w:sz w:val="16"/>
        </w:rPr>
        <w:t>harvest per unit effort</w:t>
      </w:r>
      <w:r>
        <w:rPr>
          <w:sz w:val="16"/>
        </w:rPr>
        <w:tab/>
        <w:t>HPUE</w:t>
      </w:r>
    </w:p>
    <w:p w14:paraId="621193C3" w14:textId="77777777" w:rsidR="003C0487" w:rsidRDefault="003C0487" w:rsidP="003C0487">
      <w:pPr>
        <w:pStyle w:val="TableRow"/>
        <w:tabs>
          <w:tab w:val="left" w:pos="2016"/>
          <w:tab w:val="left" w:pos="2988"/>
        </w:tabs>
        <w:spacing w:line="180" w:lineRule="exact"/>
        <w:jc w:val="left"/>
        <w:rPr>
          <w:sz w:val="16"/>
        </w:rPr>
      </w:pPr>
      <w:r>
        <w:rPr>
          <w:sz w:val="16"/>
        </w:rPr>
        <w:t>less than</w:t>
      </w:r>
      <w:r>
        <w:rPr>
          <w:sz w:val="16"/>
        </w:rPr>
        <w:tab/>
        <w:t>&lt;</w:t>
      </w:r>
    </w:p>
    <w:p w14:paraId="575E8E5C" w14:textId="77777777" w:rsidR="003C0487" w:rsidRDefault="003C0487" w:rsidP="003C0487">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188363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14:paraId="4193B65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14:paraId="5AC603F6" w14:textId="77777777" w:rsidR="003C0487" w:rsidRDefault="003C0487" w:rsidP="003C0487">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992D998" w14:textId="78130341" w:rsidR="003C0487" w:rsidRDefault="003C0487" w:rsidP="003C0487">
      <w:pPr>
        <w:pStyle w:val="TableRow"/>
        <w:tabs>
          <w:tab w:val="left" w:pos="2016"/>
          <w:tab w:val="left" w:pos="2988"/>
        </w:tabs>
        <w:spacing w:line="180" w:lineRule="exact"/>
        <w:jc w:val="left"/>
        <w:rPr>
          <w:sz w:val="16"/>
        </w:rPr>
      </w:pPr>
      <w:r>
        <w:rPr>
          <w:sz w:val="16"/>
        </w:rPr>
        <w:t>minute (angular)</w:t>
      </w:r>
      <w:r>
        <w:rPr>
          <w:sz w:val="16"/>
        </w:rPr>
        <w:tab/>
      </w:r>
      <w:r w:rsidR="00240107">
        <w:rPr>
          <w:sz w:val="16"/>
        </w:rPr>
        <w:t>′</w:t>
      </w:r>
    </w:p>
    <w:p w14:paraId="11B28545" w14:textId="77777777" w:rsidR="003C0487" w:rsidRDefault="003C0487" w:rsidP="003C0487">
      <w:pPr>
        <w:pStyle w:val="TableRow"/>
        <w:tabs>
          <w:tab w:val="left" w:pos="2016"/>
          <w:tab w:val="left" w:pos="2988"/>
        </w:tabs>
        <w:spacing w:line="180" w:lineRule="exact"/>
        <w:jc w:val="left"/>
        <w:rPr>
          <w:sz w:val="16"/>
        </w:rPr>
      </w:pPr>
      <w:r>
        <w:rPr>
          <w:sz w:val="16"/>
        </w:rPr>
        <w:t>not significant</w:t>
      </w:r>
      <w:r>
        <w:rPr>
          <w:sz w:val="16"/>
        </w:rPr>
        <w:tab/>
        <w:t>NS</w:t>
      </w:r>
    </w:p>
    <w:p w14:paraId="08AF7505" w14:textId="77777777" w:rsidR="003C0487" w:rsidRDefault="003C0487" w:rsidP="003C0487">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4E290932" w14:textId="77777777" w:rsidR="003C0487" w:rsidRDefault="003C0487" w:rsidP="003C0487">
      <w:pPr>
        <w:pStyle w:val="TableRow"/>
        <w:tabs>
          <w:tab w:val="left" w:pos="2016"/>
          <w:tab w:val="left" w:pos="2988"/>
        </w:tabs>
        <w:spacing w:line="180" w:lineRule="exact"/>
        <w:jc w:val="left"/>
        <w:rPr>
          <w:sz w:val="16"/>
        </w:rPr>
      </w:pPr>
      <w:r>
        <w:rPr>
          <w:sz w:val="16"/>
        </w:rPr>
        <w:t>percent</w:t>
      </w:r>
      <w:r>
        <w:rPr>
          <w:sz w:val="16"/>
        </w:rPr>
        <w:tab/>
        <w:t>%</w:t>
      </w:r>
    </w:p>
    <w:p w14:paraId="1752AED7" w14:textId="77777777" w:rsidR="003C0487" w:rsidRDefault="003C0487" w:rsidP="003C0487">
      <w:pPr>
        <w:pStyle w:val="TableRow"/>
        <w:tabs>
          <w:tab w:val="left" w:pos="2016"/>
          <w:tab w:val="left" w:pos="2988"/>
        </w:tabs>
        <w:spacing w:line="180" w:lineRule="exact"/>
        <w:jc w:val="left"/>
        <w:rPr>
          <w:sz w:val="16"/>
        </w:rPr>
      </w:pPr>
      <w:r>
        <w:rPr>
          <w:sz w:val="16"/>
        </w:rPr>
        <w:t>probability</w:t>
      </w:r>
      <w:r>
        <w:rPr>
          <w:sz w:val="16"/>
        </w:rPr>
        <w:tab/>
        <w:t>P</w:t>
      </w:r>
    </w:p>
    <w:p w14:paraId="5A0A2241"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 error </w:t>
      </w:r>
    </w:p>
    <w:p w14:paraId="51D101A3" w14:textId="77777777" w:rsidR="003C0487" w:rsidRDefault="003C0487" w:rsidP="003C0487">
      <w:pPr>
        <w:pStyle w:val="TableRow"/>
        <w:tabs>
          <w:tab w:val="left" w:pos="2016"/>
          <w:tab w:val="left" w:pos="2988"/>
        </w:tabs>
        <w:spacing w:line="180" w:lineRule="exact"/>
        <w:jc w:val="left"/>
        <w:rPr>
          <w:sz w:val="16"/>
        </w:rPr>
      </w:pPr>
      <w:r>
        <w:rPr>
          <w:sz w:val="16"/>
        </w:rPr>
        <w:t xml:space="preserve">   (rejection of the null</w:t>
      </w:r>
    </w:p>
    <w:p w14:paraId="5A38A4E0"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A1A1D56"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II error </w:t>
      </w:r>
    </w:p>
    <w:p w14:paraId="66E43EA9" w14:textId="77777777" w:rsidR="003C0487" w:rsidRDefault="003C0487" w:rsidP="003C0487">
      <w:pPr>
        <w:pStyle w:val="TableRow"/>
        <w:tabs>
          <w:tab w:val="left" w:pos="2016"/>
          <w:tab w:val="left" w:pos="2988"/>
        </w:tabs>
        <w:spacing w:line="180" w:lineRule="exact"/>
        <w:jc w:val="left"/>
        <w:rPr>
          <w:sz w:val="16"/>
        </w:rPr>
      </w:pPr>
      <w:r>
        <w:rPr>
          <w:sz w:val="16"/>
        </w:rPr>
        <w:t xml:space="preserve">   (acceptance of the null </w:t>
      </w:r>
    </w:p>
    <w:p w14:paraId="5D44D21A"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43D2130" w14:textId="77777777" w:rsidR="003C0487" w:rsidRDefault="003C0487" w:rsidP="003C0487">
      <w:pPr>
        <w:pStyle w:val="TableRow"/>
        <w:tabs>
          <w:tab w:val="left" w:pos="2016"/>
          <w:tab w:val="left" w:pos="2988"/>
        </w:tabs>
        <w:spacing w:line="180" w:lineRule="exact"/>
        <w:jc w:val="left"/>
        <w:rPr>
          <w:sz w:val="16"/>
        </w:rPr>
      </w:pPr>
      <w:r>
        <w:rPr>
          <w:sz w:val="16"/>
        </w:rPr>
        <w:t>second (angular)</w:t>
      </w:r>
      <w:r>
        <w:rPr>
          <w:sz w:val="16"/>
        </w:rPr>
        <w:tab/>
        <w:t>″</w:t>
      </w:r>
    </w:p>
    <w:p w14:paraId="282EFDF0" w14:textId="77777777" w:rsidR="003C0487" w:rsidRDefault="003C0487" w:rsidP="003C0487">
      <w:pPr>
        <w:pStyle w:val="TableRow"/>
        <w:tabs>
          <w:tab w:val="left" w:pos="2016"/>
          <w:tab w:val="left" w:pos="2988"/>
        </w:tabs>
        <w:spacing w:line="180" w:lineRule="exact"/>
        <w:jc w:val="left"/>
        <w:rPr>
          <w:sz w:val="16"/>
        </w:rPr>
      </w:pPr>
      <w:r>
        <w:rPr>
          <w:sz w:val="16"/>
        </w:rPr>
        <w:t>standard deviation</w:t>
      </w:r>
      <w:r>
        <w:rPr>
          <w:sz w:val="16"/>
        </w:rPr>
        <w:tab/>
        <w:t>SD</w:t>
      </w:r>
    </w:p>
    <w:p w14:paraId="2DD0AF50" w14:textId="77777777" w:rsidR="003C0487" w:rsidRDefault="003C0487" w:rsidP="003C0487">
      <w:pPr>
        <w:pStyle w:val="TableRow"/>
        <w:tabs>
          <w:tab w:val="left" w:pos="2016"/>
          <w:tab w:val="left" w:pos="2988"/>
        </w:tabs>
        <w:spacing w:line="180" w:lineRule="exact"/>
        <w:jc w:val="left"/>
        <w:rPr>
          <w:sz w:val="16"/>
        </w:rPr>
      </w:pPr>
      <w:r>
        <w:rPr>
          <w:sz w:val="16"/>
        </w:rPr>
        <w:t>standard error</w:t>
      </w:r>
      <w:r>
        <w:rPr>
          <w:sz w:val="16"/>
        </w:rPr>
        <w:tab/>
        <w:t>SE</w:t>
      </w:r>
    </w:p>
    <w:p w14:paraId="39E262B6" w14:textId="77777777" w:rsidR="003C0487" w:rsidRDefault="003C0487" w:rsidP="003C0487">
      <w:pPr>
        <w:pStyle w:val="TableRow"/>
        <w:tabs>
          <w:tab w:val="left" w:pos="2016"/>
          <w:tab w:val="left" w:pos="2988"/>
        </w:tabs>
        <w:spacing w:line="180" w:lineRule="exact"/>
        <w:jc w:val="left"/>
        <w:rPr>
          <w:sz w:val="16"/>
        </w:rPr>
      </w:pPr>
      <w:r>
        <w:rPr>
          <w:sz w:val="16"/>
        </w:rPr>
        <w:t>variance</w:t>
      </w:r>
      <w:r>
        <w:rPr>
          <w:sz w:val="16"/>
        </w:rPr>
        <w:tab/>
      </w:r>
    </w:p>
    <w:p w14:paraId="3CF1A101" w14:textId="77777777" w:rsidR="003C0487" w:rsidRDefault="003C0487" w:rsidP="003C0487">
      <w:pPr>
        <w:pStyle w:val="TableRow"/>
        <w:tabs>
          <w:tab w:val="left" w:pos="2016"/>
          <w:tab w:val="left" w:pos="2988"/>
        </w:tabs>
        <w:spacing w:line="180" w:lineRule="exact"/>
        <w:jc w:val="left"/>
        <w:rPr>
          <w:sz w:val="16"/>
        </w:rPr>
      </w:pPr>
      <w:r>
        <w:rPr>
          <w:sz w:val="16"/>
        </w:rPr>
        <w:t xml:space="preserve">     population</w:t>
      </w:r>
      <w:r>
        <w:rPr>
          <w:sz w:val="16"/>
        </w:rPr>
        <w:tab/>
        <w:t>Var</w:t>
      </w:r>
    </w:p>
    <w:p w14:paraId="1CBA88BE" w14:textId="77777777" w:rsidR="003C0487" w:rsidRDefault="003C0487" w:rsidP="003C0487">
      <w:pPr>
        <w:pStyle w:val="TableRow"/>
        <w:tabs>
          <w:tab w:val="left" w:pos="2016"/>
          <w:tab w:val="left" w:pos="2988"/>
        </w:tabs>
        <w:spacing w:line="180" w:lineRule="exact"/>
        <w:jc w:val="left"/>
        <w:rPr>
          <w:sz w:val="16"/>
        </w:rPr>
      </w:pPr>
      <w:r>
        <w:rPr>
          <w:sz w:val="16"/>
        </w:rPr>
        <w:t xml:space="preserve">     sample</w:t>
      </w:r>
      <w:r>
        <w:rPr>
          <w:sz w:val="16"/>
        </w:rPr>
        <w:tab/>
        <w:t>var</w:t>
      </w:r>
    </w:p>
    <w:p w14:paraId="3B1CB1A6" w14:textId="77777777" w:rsidR="003C0487" w:rsidRDefault="003C0487" w:rsidP="003C0487">
      <w:pPr>
        <w:pStyle w:val="Title"/>
      </w:pPr>
    </w:p>
    <w:p w14:paraId="56D7F1DD" w14:textId="77777777" w:rsidR="003C0487" w:rsidRDefault="003C0487" w:rsidP="003C0487">
      <w:pPr>
        <w:pStyle w:val="Title"/>
      </w:pPr>
    </w:p>
    <w:p w14:paraId="35668CD8" w14:textId="77777777" w:rsidR="003C0487" w:rsidRDefault="003C0487" w:rsidP="003C0487">
      <w:pPr>
        <w:pStyle w:val="Title"/>
        <w:sectPr w:rsidR="003C0487">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3A3600FA" w14:textId="77777777" w:rsidR="003C0487" w:rsidRDefault="003C0487" w:rsidP="003C0487">
      <w:pPr>
        <w:pStyle w:val="Title"/>
        <w:sectPr w:rsidR="003C0487">
          <w:type w:val="continuous"/>
          <w:pgSz w:w="12240" w:h="15840" w:code="1"/>
          <w:pgMar w:top="1440" w:right="1440" w:bottom="1440" w:left="1440" w:header="720" w:footer="547" w:gutter="0"/>
          <w:pgNumType w:fmt="lowerRoman" w:start="1"/>
          <w:cols w:num="3" w:space="720"/>
          <w:formProt w:val="0"/>
        </w:sectPr>
      </w:pPr>
    </w:p>
    <w:p w14:paraId="706BDD1A" w14:textId="3FC0E3E1" w:rsidR="00415187" w:rsidRDefault="00415187" w:rsidP="00415187">
      <w:pPr>
        <w:pStyle w:val="TitlePg-ReptSeries"/>
      </w:pPr>
      <w:r>
        <w:lastRenderedPageBreak/>
        <w:t xml:space="preserve">Regional Information report </w:t>
      </w:r>
      <w:r w:rsidR="000B1243">
        <w:t>XXX</w:t>
      </w:r>
      <w:r>
        <w:t>-XX</w:t>
      </w:r>
    </w:p>
    <w:p w14:paraId="7D793C78" w14:textId="0BD11742" w:rsidR="00C86FD0" w:rsidRDefault="00C86FD0" w:rsidP="00C86FD0">
      <w:pPr>
        <w:pStyle w:val="TitlePg-Title"/>
      </w:pPr>
      <w:bookmarkStart w:id="4" w:name="_Hlk43212901"/>
      <w:r>
        <w:t xml:space="preserve">NORTHERN SOUTHEAST INSIDE SUBDISTRICT SABLEFISH management plan and Stock Assessment for </w:t>
      </w:r>
      <w:r w:rsidR="000B1243">
        <w:t>2023</w:t>
      </w:r>
    </w:p>
    <w:bookmarkEnd w:id="4"/>
    <w:p w14:paraId="390FAB6F" w14:textId="77777777" w:rsidR="00D65AE6" w:rsidRDefault="00D65AE6" w:rsidP="00D65AE6">
      <w:pPr>
        <w:pStyle w:val="TitlePg-Authors"/>
      </w:pPr>
      <w:r>
        <w:t>by</w:t>
      </w:r>
    </w:p>
    <w:p w14:paraId="73F9C3DC" w14:textId="77777777" w:rsidR="00B92CFD" w:rsidRDefault="00B92CFD" w:rsidP="00B92CFD">
      <w:pPr>
        <w:pStyle w:val="TitlePg-Authors"/>
      </w:pPr>
      <w:r>
        <w:t>Philip Joy</w:t>
      </w:r>
    </w:p>
    <w:p w14:paraId="4FDBB74C" w14:textId="77777777" w:rsidR="00B92CFD" w:rsidRDefault="00B92CFD" w:rsidP="00B92CFD">
      <w:pPr>
        <w:pStyle w:val="TitlePg-Authors"/>
      </w:pPr>
      <w:r>
        <w:t>Alaska Department of Fish and Game, Division of Commercial Fisheries, Juneau</w:t>
      </w:r>
    </w:p>
    <w:p w14:paraId="10608BFA" w14:textId="77777777" w:rsidR="00B92CFD" w:rsidRDefault="00B92CFD" w:rsidP="00B92CFD">
      <w:pPr>
        <w:pStyle w:val="TitlePg-Authors"/>
      </w:pPr>
      <w:r>
        <w:t>and</w:t>
      </w:r>
    </w:p>
    <w:p w14:paraId="29308EE0" w14:textId="741F0EFE" w:rsidR="00D65AE6" w:rsidRDefault="009A2391" w:rsidP="00D65AE6">
      <w:pPr>
        <w:pStyle w:val="TitlePg-Authors"/>
      </w:pPr>
      <w:r>
        <w:t>Rhea Ehresmann</w:t>
      </w:r>
    </w:p>
    <w:p w14:paraId="1B0EFBBA" w14:textId="77777777" w:rsidR="009A2391" w:rsidRDefault="009A2391" w:rsidP="009A2391">
      <w:pPr>
        <w:pStyle w:val="TitlePg-Authors"/>
      </w:pPr>
      <w:r>
        <w:t>Alaska Department of Fish and Game, Division of Commercial Fisheries, Sitka</w:t>
      </w:r>
    </w:p>
    <w:p w14:paraId="7057A1B1" w14:textId="77777777" w:rsidR="00415187" w:rsidRDefault="00415187" w:rsidP="00415187">
      <w:pPr>
        <w:pStyle w:val="TitlePg-Authors"/>
      </w:pPr>
    </w:p>
    <w:p w14:paraId="6CE3024D" w14:textId="77777777" w:rsidR="00415187" w:rsidRDefault="00415187" w:rsidP="00415187">
      <w:pPr>
        <w:pStyle w:val="TitlePg-Authors"/>
      </w:pPr>
    </w:p>
    <w:p w14:paraId="5BDC3FAE" w14:textId="77777777" w:rsidR="00415187" w:rsidRDefault="00415187" w:rsidP="00415187">
      <w:pPr>
        <w:pStyle w:val="TitlePg-Authors"/>
      </w:pPr>
    </w:p>
    <w:p w14:paraId="2B83CBDB" w14:textId="77777777" w:rsidR="00415187" w:rsidRDefault="00415187" w:rsidP="00415187">
      <w:pPr>
        <w:sectPr w:rsidR="00415187">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7A305BA2" w14:textId="77777777" w:rsidR="00415187" w:rsidRDefault="00415187" w:rsidP="00415187">
      <w:pPr>
        <w:pStyle w:val="TitlePg-LocDate"/>
        <w:framePr w:w="0" w:hSpace="0" w:wrap="auto" w:hAnchor="text" w:xAlign="left" w:yAlign="inline"/>
      </w:pPr>
    </w:p>
    <w:p w14:paraId="2C385635" w14:textId="77777777" w:rsidR="00415187" w:rsidRDefault="00415187" w:rsidP="00415187">
      <w:pPr>
        <w:pStyle w:val="TitlePg-LocDate"/>
        <w:framePr w:w="0" w:hSpace="0" w:wrap="auto" w:hAnchor="text" w:xAlign="left" w:yAlign="inline"/>
      </w:pPr>
    </w:p>
    <w:p w14:paraId="084FE894" w14:textId="77777777" w:rsidR="00415187" w:rsidRDefault="00415187" w:rsidP="00415187">
      <w:pPr>
        <w:pStyle w:val="TitlePg-LocDate"/>
        <w:framePr w:w="0" w:hSpace="0" w:wrap="auto" w:hAnchor="text" w:xAlign="left" w:yAlign="inline"/>
      </w:pPr>
    </w:p>
    <w:p w14:paraId="7C9A2784"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sectPr>
      </w:pPr>
    </w:p>
    <w:p w14:paraId="40EAE42C" w14:textId="0B60F7E4" w:rsidR="00415187" w:rsidRDefault="00623FBF" w:rsidP="00415187">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60288" behindDoc="0" locked="0" layoutInCell="1" allowOverlap="1" wp14:anchorId="39345FEB" wp14:editId="57023967">
                <wp:simplePos x="0" y="0"/>
                <wp:positionH relativeFrom="column">
                  <wp:posOffset>285115</wp:posOffset>
                </wp:positionH>
                <wp:positionV relativeFrom="page">
                  <wp:posOffset>7315200</wp:posOffset>
                </wp:positionV>
                <wp:extent cx="5372100" cy="1129030"/>
                <wp:effectExtent l="0" t="0" r="635"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12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8247A" w14:textId="3A70F28F"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ins w:id="5" w:author="Ehresmann, Rhea K (DFG)" w:date="2023-08-16T08:29:00Z">
                              <w:r w:rsidR="00B1493D" w:rsidRPr="00B1493D">
                                <w:rPr>
                                  <w:sz w:val="20"/>
                                  <w:szCs w:val="20"/>
                                </w:rPr>
                                <w:t>802 3rd, Douglas, Alaska, 99824-0020</w:t>
                              </w:r>
                            </w:ins>
                            <w:del w:id="6" w:author="Ehresmann, Rhea K (DFG)" w:date="2023-08-16T08:29:00Z">
                              <w:r w:rsidDel="00B1493D">
                                <w:rPr>
                                  <w:sz w:val="20"/>
                                  <w:szCs w:val="20"/>
                                </w:rPr>
                                <w:delText>Regional Address</w:delText>
                              </w:r>
                            </w:del>
                          </w:p>
                          <w:p w14:paraId="6A5C1903" w14:textId="13042E31" w:rsidR="00415187" w:rsidDel="00B1493D" w:rsidRDefault="008336CD" w:rsidP="00415187">
                            <w:pPr>
                              <w:jc w:val="center"/>
                              <w:rPr>
                                <w:del w:id="7" w:author="Ehresmann, Rhea K (DFG)" w:date="2023-08-16T08:28:00Z"/>
                                <w:sz w:val="20"/>
                                <w:szCs w:val="20"/>
                              </w:rPr>
                            </w:pPr>
                            <w:del w:id="8" w:author="Ehresmann, Rhea K (DFG)" w:date="2023-08-16T08:28:00Z">
                              <w:r w:rsidDel="00B1493D">
                                <w:rPr>
                                  <w:sz w:val="20"/>
                                  <w:szCs w:val="20"/>
                                </w:rPr>
                                <w:delText>June</w:delText>
                              </w:r>
                              <w:r w:rsidR="00415187" w:rsidDel="00B1493D">
                                <w:rPr>
                                  <w:sz w:val="20"/>
                                  <w:szCs w:val="20"/>
                                </w:rPr>
                                <w:delText xml:space="preserve"> </w:delText>
                              </w:r>
                              <w:r w:rsidR="004B2B66" w:rsidDel="00B1493D">
                                <w:rPr>
                                  <w:sz w:val="20"/>
                                  <w:szCs w:val="20"/>
                                </w:rPr>
                                <w:delText>20</w:delText>
                              </w:r>
                              <w:r w:rsidR="00C86B39" w:rsidDel="00B1493D">
                                <w:rPr>
                                  <w:sz w:val="20"/>
                                  <w:szCs w:val="20"/>
                                </w:rPr>
                                <w:delText>22</w:delText>
                              </w:r>
                            </w:del>
                          </w:p>
                          <w:p w14:paraId="6A3866DF" w14:textId="3FB62102" w:rsidR="00415187" w:rsidRPr="007B4B8F" w:rsidRDefault="00B1493D" w:rsidP="00415187">
                            <w:pPr>
                              <w:jc w:val="center"/>
                              <w:rPr>
                                <w:sz w:val="20"/>
                                <w:szCs w:val="20"/>
                              </w:rPr>
                            </w:pPr>
                            <w:ins w:id="9" w:author="Ehresmann, Rhea K (DFG)" w:date="2023-08-16T08:28:00Z">
                              <w:r>
                                <w:rPr>
                                  <w:sz w:val="20"/>
                                  <w:szCs w:val="20"/>
                                </w:rPr>
                                <w:t>August 2023</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45FEB" id="Text Box 7" o:spid="_x0000_s1027" type="#_x0000_t202" style="position:absolute;left:0;text-align:left;margin-left:22.45pt;margin-top:8in;width:423pt;height:8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" stroked="f">
                <v:textbox>
                  <w:txbxContent>
                    <w:p w14:paraId="23B8247A" w14:textId="3A70F28F"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ins w:id="10" w:author="Ehresmann, Rhea K (DFG)" w:date="2023-08-16T08:29:00Z">
                        <w:r w:rsidR="00B1493D" w:rsidRPr="00B1493D">
                          <w:rPr>
                            <w:sz w:val="20"/>
                            <w:szCs w:val="20"/>
                          </w:rPr>
                          <w:t>802 3rd, Douglas, Alaska, 99824-0020</w:t>
                        </w:r>
                      </w:ins>
                      <w:del w:id="11" w:author="Ehresmann, Rhea K (DFG)" w:date="2023-08-16T08:29:00Z">
                        <w:r w:rsidDel="00B1493D">
                          <w:rPr>
                            <w:sz w:val="20"/>
                            <w:szCs w:val="20"/>
                          </w:rPr>
                          <w:delText>Regional Address</w:delText>
                        </w:r>
                      </w:del>
                    </w:p>
                    <w:p w14:paraId="6A5C1903" w14:textId="13042E31" w:rsidR="00415187" w:rsidDel="00B1493D" w:rsidRDefault="008336CD" w:rsidP="00415187">
                      <w:pPr>
                        <w:jc w:val="center"/>
                        <w:rPr>
                          <w:del w:id="12" w:author="Ehresmann, Rhea K (DFG)" w:date="2023-08-16T08:28:00Z"/>
                          <w:sz w:val="20"/>
                          <w:szCs w:val="20"/>
                        </w:rPr>
                      </w:pPr>
                      <w:del w:id="13" w:author="Ehresmann, Rhea K (DFG)" w:date="2023-08-16T08:28:00Z">
                        <w:r w:rsidDel="00B1493D">
                          <w:rPr>
                            <w:sz w:val="20"/>
                            <w:szCs w:val="20"/>
                          </w:rPr>
                          <w:delText>June</w:delText>
                        </w:r>
                        <w:r w:rsidR="00415187" w:rsidDel="00B1493D">
                          <w:rPr>
                            <w:sz w:val="20"/>
                            <w:szCs w:val="20"/>
                          </w:rPr>
                          <w:delText xml:space="preserve"> </w:delText>
                        </w:r>
                        <w:r w:rsidR="004B2B66" w:rsidDel="00B1493D">
                          <w:rPr>
                            <w:sz w:val="20"/>
                            <w:szCs w:val="20"/>
                          </w:rPr>
                          <w:delText>20</w:delText>
                        </w:r>
                        <w:r w:rsidR="00C86B39" w:rsidDel="00B1493D">
                          <w:rPr>
                            <w:sz w:val="20"/>
                            <w:szCs w:val="20"/>
                          </w:rPr>
                          <w:delText>22</w:delText>
                        </w:r>
                      </w:del>
                    </w:p>
                    <w:p w14:paraId="6A3866DF" w14:textId="3FB62102" w:rsidR="00415187" w:rsidRPr="007B4B8F" w:rsidRDefault="00B1493D" w:rsidP="00415187">
                      <w:pPr>
                        <w:jc w:val="center"/>
                        <w:rPr>
                          <w:sz w:val="20"/>
                          <w:szCs w:val="20"/>
                        </w:rPr>
                      </w:pPr>
                      <w:ins w:id="14" w:author="Ehresmann, Rhea K (DFG)" w:date="2023-08-16T08:28:00Z">
                        <w:r>
                          <w:rPr>
                            <w:sz w:val="20"/>
                            <w:szCs w:val="20"/>
                          </w:rPr>
                          <w:t>August 2023</w:t>
                        </w:r>
                      </w:ins>
                    </w:p>
                  </w:txbxContent>
                </v:textbox>
                <w10:wrap anchory="page"/>
              </v:shape>
            </w:pict>
          </mc:Fallback>
        </mc:AlternateContent>
      </w:r>
    </w:p>
    <w:p w14:paraId="0E403126" w14:textId="77777777" w:rsidR="00415187" w:rsidRDefault="00415187" w:rsidP="00415187">
      <w:pPr>
        <w:sectPr w:rsidR="00415187">
          <w:type w:val="continuous"/>
          <w:pgSz w:w="12240" w:h="15840" w:code="1"/>
          <w:pgMar w:top="1440" w:right="1440" w:bottom="1440" w:left="1440" w:header="720" w:footer="547" w:gutter="0"/>
          <w:pgNumType w:fmt="lowerRoman" w:start="1"/>
          <w:cols w:space="720"/>
          <w:formProt w:val="0"/>
        </w:sectPr>
      </w:pPr>
    </w:p>
    <w:p w14:paraId="4FAA2504" w14:textId="77777777" w:rsidR="00415187" w:rsidRDefault="00415187" w:rsidP="00415187">
      <w:pPr>
        <w:pStyle w:val="OEOPg-ReptSeries"/>
      </w:pPr>
      <w:bookmarkStart w:id="15" w:name="OLE_LINK1"/>
      <w:bookmarkStart w:id="16" w:name="OLE_LINK2"/>
      <w:r w:rsidRPr="00425268">
        <w:lastRenderedPageBreak/>
        <w:t xml:space="preserve">The Regional Information Report Series was established in 1987 and was </w:t>
      </w:r>
      <w:r>
        <w:t>redefined</w:t>
      </w:r>
      <w:r w:rsidRPr="00425268">
        <w:t xml:space="preserve"> in 2007 to </w:t>
      </w:r>
      <w:r>
        <w:t>meet</w:t>
      </w:r>
      <w:r w:rsidRPr="00425268">
        <w:t xml:space="preserve"> the Division of Commercial Fisheries regional need for publishing and archiving information such as area management plans, budgetary information, staff comments and opinions to </w:t>
      </w:r>
      <w:r w:rsidR="006124FC">
        <w:t xml:space="preserve">Alaska </w:t>
      </w:r>
      <w:r w:rsidRPr="00425268">
        <w:t>Board of Fisheries proposals, interim or preliminary data and grant agency reports, special meeting or minor workshop results and other regional information not generally reported elsewhere.</w:t>
      </w:r>
      <w:r>
        <w:t xml:space="preserve"> </w:t>
      </w:r>
      <w:r w:rsidRPr="00425268">
        <w:t>Reports in this series may contain raw data and preliminary results. Reports in this series receive varying degrees of regional</w:t>
      </w:r>
      <w:r>
        <w:t>, biometric</w:t>
      </w:r>
      <w:r w:rsidRPr="00425268">
        <w:t xml:space="preserve"> and editorial review; information in this series may be subsequently finalized and published in a different department reporting series or in the formal literature. Please contact the author or the Division of Commercial Fisheries if in doubt of the level of review or preliminary nature of the data reported. Regional </w:t>
      </w:r>
      <w:r>
        <w:t xml:space="preserve">Information </w:t>
      </w:r>
      <w:r w:rsidRPr="00425268">
        <w:t xml:space="preserve">Reports are available through the Alaska State Library and on the Internet at: </w:t>
      </w:r>
      <w:hyperlink r:id="rId16" w:history="1">
        <w:r w:rsidRPr="008C4E25">
          <w:rPr>
            <w:rStyle w:val="Hyperlink"/>
            <w:bCs/>
            <w:szCs w:val="24"/>
          </w:rPr>
          <w:t>http://www.adfg.alaska.gov/sf/publications/</w:t>
        </w:r>
      </w:hyperlink>
      <w:r w:rsidR="00772DAC">
        <w:t>.</w:t>
      </w:r>
    </w:p>
    <w:p w14:paraId="4D5AFCB8" w14:textId="1EFF8FC1" w:rsidR="00772DAC" w:rsidRPr="00772DAC" w:rsidRDefault="00D91533" w:rsidP="00415187">
      <w:pPr>
        <w:pStyle w:val="OEOPg-ReptSeries"/>
        <w:rPr>
          <w:bCs/>
          <w:szCs w:val="24"/>
        </w:rPr>
      </w:pPr>
      <w:r>
        <w:t>Product names used in this publication are included for completeness and do not constitute product endorsement. The Alaska Department of Fish and Game does not endorse or recommend any specific company or their products.</w:t>
      </w:r>
    </w:p>
    <w:bookmarkEnd w:id="15"/>
    <w:bookmarkEnd w:id="16"/>
    <w:p w14:paraId="369DF8C2" w14:textId="77777777" w:rsidR="00415187" w:rsidRDefault="00415187" w:rsidP="00415187">
      <w:pPr>
        <w:pStyle w:val="OEOPg-ReptSeries"/>
        <w:sectPr w:rsidR="00415187">
          <w:footerReference w:type="default" r:id="rId17"/>
          <w:pgSz w:w="12240" w:h="15840" w:code="1"/>
          <w:pgMar w:top="1440" w:right="1440" w:bottom="1440" w:left="1440" w:header="720" w:footer="547" w:gutter="0"/>
          <w:pgNumType w:start="1"/>
          <w:cols w:space="720"/>
          <w:formProt w:val="0"/>
        </w:sectPr>
      </w:pPr>
    </w:p>
    <w:p w14:paraId="33F9FA8A"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Philip Joy</w:t>
      </w:r>
    </w:p>
    <w:p w14:paraId="180D606B"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5438AC02" w14:textId="19C01C71"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rsidRPr="00A05663">
        <w:t>1255 W. 8th Street, Juneau, AK 99801</w:t>
      </w:r>
      <w:r>
        <w:t>, USA</w:t>
      </w:r>
    </w:p>
    <w:p w14:paraId="7A0FDA5D"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52441AAC" w14:textId="461D7BD5"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and</w:t>
      </w:r>
    </w:p>
    <w:p w14:paraId="20E5BA99"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1EB85290"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Rhea Ehresmann</w:t>
      </w:r>
    </w:p>
    <w:p w14:paraId="20441FF4"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225B95F1" w14:textId="708A8B9C" w:rsidR="00415187"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304 Lake Street, Room 103, Sitka, AK 99835, USA</w:t>
      </w:r>
    </w:p>
    <w:p w14:paraId="2E93F5ED"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3FEC7DD5"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0DB5C8FA" w14:textId="77777777" w:rsidR="00A05663" w:rsidRDefault="00A05663"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left"/>
      </w:pPr>
    </w:p>
    <w:p w14:paraId="68E19F86" w14:textId="77777777" w:rsidR="00415187" w:rsidRDefault="00415187"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pPr>
      <w:r>
        <w:t>This document should be cited as</w:t>
      </w:r>
      <w:r w:rsidR="00D36268">
        <w:t xml:space="preserve"> follows</w:t>
      </w:r>
      <w:r>
        <w:t>:</w:t>
      </w:r>
    </w:p>
    <w:p w14:paraId="32B1C4DA" w14:textId="375CBE4D" w:rsidR="00415187" w:rsidRDefault="00E0052A" w:rsidP="00744B48">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spacing w:after="60"/>
      </w:pPr>
      <w:r>
        <w:t>Joy, P. and R. Ehresmann</w:t>
      </w:r>
      <w:r w:rsidR="008336CD">
        <w:t xml:space="preserve">. </w:t>
      </w:r>
      <w:del w:id="17" w:author="Ehresmann, Rhea K (DFG)" w:date="2023-08-16T08:29:00Z">
        <w:r w:rsidR="008336CD" w:rsidDel="00B1493D">
          <w:delText>2022</w:delText>
        </w:r>
      </w:del>
      <w:ins w:id="18" w:author="Ehresmann, Rhea K (DFG)" w:date="2023-08-16T08:29:00Z">
        <w:r w:rsidR="00B1493D">
          <w:t>2023</w:t>
        </w:r>
      </w:ins>
      <w:r w:rsidR="008336CD">
        <w:t xml:space="preserve">. Northern Southeast Inside Subdistrict sablefish management plan and stock assessment for </w:t>
      </w:r>
      <w:del w:id="19" w:author="Ehresmann, Rhea K (DFG)" w:date="2023-08-16T08:29:00Z">
        <w:r w:rsidR="008336CD" w:rsidDel="00B1493D">
          <w:delText>2022</w:delText>
        </w:r>
      </w:del>
      <w:ins w:id="20" w:author="Ehresmann, Rhea K (DFG)" w:date="2023-08-16T08:29:00Z">
        <w:r w:rsidR="00B1493D">
          <w:t>2023</w:t>
        </w:r>
      </w:ins>
      <w:r w:rsidR="008336CD">
        <w:t>. Alaska Department of Fish and Game, Division of Commercial Fisheries, Regional Information Report 1J22-XX, Douglas</w:t>
      </w:r>
      <w:r w:rsidR="00415187">
        <w:t>.</w:t>
      </w:r>
    </w:p>
    <w:p w14:paraId="68D9AB9F" w14:textId="56FD776D" w:rsidR="00415187" w:rsidRDefault="00623FBF" w:rsidP="00415187">
      <w:pPr>
        <w:sectPr w:rsidR="00415187">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61312" behindDoc="0" locked="0" layoutInCell="1" allowOverlap="1" wp14:anchorId="2950975C" wp14:editId="49F4FF93">
                <wp:simplePos x="0" y="0"/>
                <wp:positionH relativeFrom="column">
                  <wp:posOffset>-114300</wp:posOffset>
                </wp:positionH>
                <wp:positionV relativeFrom="page">
                  <wp:posOffset>7105650</wp:posOffset>
                </wp:positionV>
                <wp:extent cx="6172200" cy="238125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Street">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975C" id="Text Box 8" o:spid="_x0000_s1028" type="#_x0000_t202" style="position:absolute;left:0;text-align:left;margin-left:-9pt;margin-top:559.5pt;width:486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" stroked="f">
                <v:textbox inset="0,,0">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Street">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v:textbox>
                <w10:wrap anchory="page"/>
              </v:shape>
            </w:pict>
          </mc:Fallback>
        </mc:AlternateContent>
      </w:r>
    </w:p>
    <w:p w14:paraId="0199D718" w14:textId="77777777" w:rsidR="00415187" w:rsidRDefault="00415187" w:rsidP="00415187">
      <w:pPr>
        <w:pStyle w:val="TOCHeader"/>
      </w:pPr>
      <w:r>
        <w:lastRenderedPageBreak/>
        <w:t>TABLE OF CONTENTS</w:t>
      </w:r>
    </w:p>
    <w:p w14:paraId="1B0BCC7C" w14:textId="77777777" w:rsidR="00415187" w:rsidRPr="00F62CE4" w:rsidRDefault="00415187" w:rsidP="00415187">
      <w:pPr>
        <w:pStyle w:val="List-Page"/>
        <w:spacing w:after="120"/>
        <w:jc w:val="right"/>
      </w:pPr>
      <w:bookmarkStart w:id="21" w:name="_Hlk521410326"/>
      <w:r>
        <w:t>Page</w:t>
      </w:r>
    </w:p>
    <w:bookmarkStart w:id="22" w:name="_Toc203883632"/>
    <w:bookmarkEnd w:id="21"/>
    <w:p w14:paraId="0FD73999" w14:textId="45DAC9E8" w:rsidR="003544CF" w:rsidRDefault="00415187">
      <w:pPr>
        <w:pStyle w:val="TOC1"/>
        <w:rPr>
          <w:ins w:id="23" w:author="Ehresmann, Rhea K (DFG)" w:date="2023-08-17T10:41:00Z"/>
          <w:rFonts w:asciiTheme="minorHAnsi" w:eastAsiaTheme="minorEastAsia" w:hAnsiTheme="minorHAnsi" w:cstheme="minorBidi"/>
          <w:caps w:val="0"/>
          <w:noProof/>
          <w:kern w:val="2"/>
          <w:sz w:val="22"/>
          <w:szCs w:val="22"/>
          <w14:ligatures w14:val="standardContextual"/>
        </w:rPr>
      </w:pPr>
      <w:r>
        <w:fldChar w:fldCharType="begin"/>
      </w:r>
      <w:r>
        <w:instrText xml:space="preserve"> TOC \o "1-3" \h \z \u </w:instrText>
      </w:r>
      <w:r>
        <w:fldChar w:fldCharType="separate"/>
      </w:r>
      <w:ins w:id="24" w:author="Ehresmann, Rhea K (DFG)" w:date="2023-08-17T10:41:00Z">
        <w:r w:rsidR="003544CF" w:rsidRPr="0069521C">
          <w:rPr>
            <w:rStyle w:val="Hyperlink"/>
            <w:noProof/>
          </w:rPr>
          <w:fldChar w:fldCharType="begin"/>
        </w:r>
        <w:r w:rsidR="003544CF" w:rsidRPr="0069521C">
          <w:rPr>
            <w:rStyle w:val="Hyperlink"/>
            <w:noProof/>
          </w:rPr>
          <w:instrText xml:space="preserve"> </w:instrText>
        </w:r>
        <w:r w:rsidR="003544CF">
          <w:rPr>
            <w:noProof/>
          </w:rPr>
          <w:instrText>HYPERLINK \l "_Toc143161314"</w:instrText>
        </w:r>
        <w:r w:rsidR="003544CF" w:rsidRPr="0069521C">
          <w:rPr>
            <w:rStyle w:val="Hyperlink"/>
            <w:noProof/>
          </w:rPr>
          <w:instrText xml:space="preserve"> </w:instrText>
        </w:r>
        <w:r w:rsidR="003544CF" w:rsidRPr="0069521C">
          <w:rPr>
            <w:rStyle w:val="Hyperlink"/>
            <w:noProof/>
          </w:rPr>
        </w:r>
        <w:r w:rsidR="003544CF" w:rsidRPr="0069521C">
          <w:rPr>
            <w:rStyle w:val="Hyperlink"/>
            <w:noProof/>
          </w:rPr>
          <w:fldChar w:fldCharType="separate"/>
        </w:r>
        <w:r w:rsidR="003544CF" w:rsidRPr="0069521C">
          <w:rPr>
            <w:rStyle w:val="Hyperlink"/>
            <w:noProof/>
          </w:rPr>
          <w:t>LIST OF TABLES</w:t>
        </w:r>
        <w:r w:rsidR="003544CF">
          <w:rPr>
            <w:noProof/>
            <w:webHidden/>
          </w:rPr>
          <w:tab/>
        </w:r>
        <w:r w:rsidR="003544CF">
          <w:rPr>
            <w:noProof/>
            <w:webHidden/>
          </w:rPr>
          <w:fldChar w:fldCharType="begin"/>
        </w:r>
        <w:r w:rsidR="003544CF">
          <w:rPr>
            <w:noProof/>
            <w:webHidden/>
          </w:rPr>
          <w:instrText xml:space="preserve"> PAGEREF _Toc143161314 \h </w:instrText>
        </w:r>
      </w:ins>
      <w:r w:rsidR="003544CF">
        <w:rPr>
          <w:noProof/>
          <w:webHidden/>
        </w:rPr>
      </w:r>
      <w:r w:rsidR="003544CF">
        <w:rPr>
          <w:noProof/>
          <w:webHidden/>
        </w:rPr>
        <w:fldChar w:fldCharType="separate"/>
      </w:r>
      <w:ins w:id="25" w:author="Ehresmann, Rhea K (DFG)" w:date="2023-08-17T10:41:00Z">
        <w:r w:rsidR="003544CF">
          <w:rPr>
            <w:noProof/>
            <w:webHidden/>
          </w:rPr>
          <w:t>ii</w:t>
        </w:r>
        <w:r w:rsidR="003544CF">
          <w:rPr>
            <w:noProof/>
            <w:webHidden/>
          </w:rPr>
          <w:fldChar w:fldCharType="end"/>
        </w:r>
        <w:r w:rsidR="003544CF" w:rsidRPr="0069521C">
          <w:rPr>
            <w:rStyle w:val="Hyperlink"/>
            <w:noProof/>
          </w:rPr>
          <w:fldChar w:fldCharType="end"/>
        </w:r>
      </w:ins>
    </w:p>
    <w:p w14:paraId="4EC96318" w14:textId="046243BF" w:rsidR="003544CF" w:rsidRDefault="003544CF">
      <w:pPr>
        <w:pStyle w:val="TOC1"/>
        <w:rPr>
          <w:ins w:id="26" w:author="Ehresmann, Rhea K (DFG)" w:date="2023-08-17T10:41:00Z"/>
          <w:rFonts w:asciiTheme="minorHAnsi" w:eastAsiaTheme="minorEastAsia" w:hAnsiTheme="minorHAnsi" w:cstheme="minorBidi"/>
          <w:caps w:val="0"/>
          <w:noProof/>
          <w:kern w:val="2"/>
          <w:sz w:val="22"/>
          <w:szCs w:val="22"/>
          <w14:ligatures w14:val="standardContextual"/>
        </w:rPr>
      </w:pPr>
      <w:ins w:id="27"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"_Toc143161315"</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LIST OF FIGURES</w:t>
        </w:r>
        <w:r>
          <w:rPr>
            <w:noProof/>
            <w:webHidden/>
          </w:rPr>
          <w:tab/>
        </w:r>
        <w:r>
          <w:rPr>
            <w:noProof/>
            <w:webHidden/>
          </w:rPr>
          <w:fldChar w:fldCharType="begin"/>
        </w:r>
        <w:r>
          <w:rPr>
            <w:noProof/>
            <w:webHidden/>
          </w:rPr>
          <w:instrText xml:space="preserve"> PAGEREF _Toc143161315 \h </w:instrText>
        </w:r>
      </w:ins>
      <w:r>
        <w:rPr>
          <w:noProof/>
          <w:webHidden/>
        </w:rPr>
      </w:r>
      <w:r>
        <w:rPr>
          <w:noProof/>
          <w:webHidden/>
        </w:rPr>
        <w:fldChar w:fldCharType="separate"/>
      </w:r>
      <w:ins w:id="28" w:author="Ehresmann, Rhea K (DFG)" w:date="2023-08-17T10:41:00Z">
        <w:r>
          <w:rPr>
            <w:noProof/>
            <w:webHidden/>
          </w:rPr>
          <w:t>ii</w:t>
        </w:r>
        <w:r>
          <w:rPr>
            <w:noProof/>
            <w:webHidden/>
          </w:rPr>
          <w:fldChar w:fldCharType="end"/>
        </w:r>
        <w:r w:rsidRPr="0069521C">
          <w:rPr>
            <w:rStyle w:val="Hyperlink"/>
            <w:noProof/>
          </w:rPr>
          <w:fldChar w:fldCharType="end"/>
        </w:r>
      </w:ins>
    </w:p>
    <w:p w14:paraId="1EEB789F" w14:textId="125064BF" w:rsidR="003544CF" w:rsidRDefault="003544CF">
      <w:pPr>
        <w:pStyle w:val="TOC1"/>
        <w:rPr>
          <w:ins w:id="29" w:author="Ehresmann, Rhea K (DFG)" w:date="2023-08-17T10:41:00Z"/>
          <w:rFonts w:asciiTheme="minorHAnsi" w:eastAsiaTheme="minorEastAsia" w:hAnsiTheme="minorHAnsi" w:cstheme="minorBidi"/>
          <w:caps w:val="0"/>
          <w:noProof/>
          <w:kern w:val="2"/>
          <w:sz w:val="22"/>
          <w:szCs w:val="22"/>
          <w14:ligatures w14:val="standardContextual"/>
        </w:rPr>
      </w:pPr>
      <w:ins w:id="30"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"_Toc143161316"</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abstract</w:t>
        </w:r>
        <w:r>
          <w:rPr>
            <w:noProof/>
            <w:webHidden/>
          </w:rPr>
          <w:tab/>
        </w:r>
        <w:r>
          <w:rPr>
            <w:noProof/>
            <w:webHidden/>
          </w:rPr>
          <w:fldChar w:fldCharType="begin"/>
        </w:r>
        <w:r>
          <w:rPr>
            <w:noProof/>
            <w:webHidden/>
          </w:rPr>
          <w:instrText xml:space="preserve"> PAGEREF _Toc143161316 \h </w:instrText>
        </w:r>
      </w:ins>
      <w:r>
        <w:rPr>
          <w:noProof/>
          <w:webHidden/>
        </w:rPr>
      </w:r>
      <w:r>
        <w:rPr>
          <w:noProof/>
          <w:webHidden/>
        </w:rPr>
        <w:fldChar w:fldCharType="separate"/>
      </w:r>
      <w:ins w:id="31" w:author="Ehresmann, Rhea K (DFG)" w:date="2023-08-17T10:41:00Z">
        <w:r>
          <w:rPr>
            <w:noProof/>
            <w:webHidden/>
          </w:rPr>
          <w:t>4</w:t>
        </w:r>
        <w:r>
          <w:rPr>
            <w:noProof/>
            <w:webHidden/>
          </w:rPr>
          <w:fldChar w:fldCharType="end"/>
        </w:r>
        <w:r w:rsidRPr="0069521C">
          <w:rPr>
            <w:rStyle w:val="Hyperlink"/>
            <w:noProof/>
          </w:rPr>
          <w:fldChar w:fldCharType="end"/>
        </w:r>
      </w:ins>
    </w:p>
    <w:p w14:paraId="4A7F2AA0" w14:textId="35718627" w:rsidR="003544CF" w:rsidRDefault="003544CF">
      <w:pPr>
        <w:pStyle w:val="TOC1"/>
        <w:rPr>
          <w:ins w:id="32" w:author="Ehresmann, Rhea K (DFG)" w:date="2023-08-17T10:41:00Z"/>
          <w:rFonts w:asciiTheme="minorHAnsi" w:eastAsiaTheme="minorEastAsia" w:hAnsiTheme="minorHAnsi" w:cstheme="minorBidi"/>
          <w:caps w:val="0"/>
          <w:noProof/>
          <w:kern w:val="2"/>
          <w:sz w:val="22"/>
          <w:szCs w:val="22"/>
          <w14:ligatures w14:val="standardContextual"/>
        </w:rPr>
      </w:pPr>
      <w:ins w:id="33"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"_Toc143161317"</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Introduction</w:t>
        </w:r>
        <w:r>
          <w:rPr>
            <w:noProof/>
            <w:webHidden/>
          </w:rPr>
          <w:tab/>
        </w:r>
        <w:r>
          <w:rPr>
            <w:noProof/>
            <w:webHidden/>
          </w:rPr>
          <w:fldChar w:fldCharType="begin"/>
        </w:r>
        <w:r>
          <w:rPr>
            <w:noProof/>
            <w:webHidden/>
          </w:rPr>
          <w:instrText xml:space="preserve"> PAGEREF _Toc143161317 \h </w:instrText>
        </w:r>
      </w:ins>
      <w:r>
        <w:rPr>
          <w:noProof/>
          <w:webHidden/>
        </w:rPr>
      </w:r>
      <w:r>
        <w:rPr>
          <w:noProof/>
          <w:webHidden/>
        </w:rPr>
        <w:fldChar w:fldCharType="separate"/>
      </w:r>
      <w:ins w:id="34" w:author="Ehresmann, Rhea K (DFG)" w:date="2023-08-17T10:41:00Z">
        <w:r>
          <w:rPr>
            <w:noProof/>
            <w:webHidden/>
          </w:rPr>
          <w:t>4</w:t>
        </w:r>
        <w:r>
          <w:rPr>
            <w:noProof/>
            <w:webHidden/>
          </w:rPr>
          <w:fldChar w:fldCharType="end"/>
        </w:r>
        <w:r w:rsidRPr="0069521C">
          <w:rPr>
            <w:rStyle w:val="Hyperlink"/>
            <w:noProof/>
          </w:rPr>
          <w:fldChar w:fldCharType="end"/>
        </w:r>
      </w:ins>
    </w:p>
    <w:p w14:paraId="0B93252E" w14:textId="0E5C2508" w:rsidR="003544CF" w:rsidRDefault="003544CF">
      <w:pPr>
        <w:pStyle w:val="TOC1"/>
        <w:rPr>
          <w:ins w:id="35" w:author="Ehresmann, Rhea K (DFG)" w:date="2023-08-17T10:41:00Z"/>
          <w:rFonts w:asciiTheme="minorHAnsi" w:eastAsiaTheme="minorEastAsia" w:hAnsiTheme="minorHAnsi" w:cstheme="minorBidi"/>
          <w:caps w:val="0"/>
          <w:noProof/>
          <w:kern w:val="2"/>
          <w:sz w:val="22"/>
          <w:szCs w:val="22"/>
          <w14:ligatures w14:val="standardContextual"/>
        </w:rPr>
      </w:pPr>
      <w:ins w:id="36"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"_Toc143161318"</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2023 Sablefish management plan</w:t>
        </w:r>
        <w:r>
          <w:rPr>
            <w:noProof/>
            <w:webHidden/>
          </w:rPr>
          <w:tab/>
        </w:r>
        <w:r>
          <w:rPr>
            <w:noProof/>
            <w:webHidden/>
          </w:rPr>
          <w:fldChar w:fldCharType="begin"/>
        </w:r>
        <w:r>
          <w:rPr>
            <w:noProof/>
            <w:webHidden/>
          </w:rPr>
          <w:instrText xml:space="preserve"> PAGEREF _Toc143161318 \h </w:instrText>
        </w:r>
      </w:ins>
      <w:r>
        <w:rPr>
          <w:noProof/>
          <w:webHidden/>
        </w:rPr>
      </w:r>
      <w:r>
        <w:rPr>
          <w:noProof/>
          <w:webHidden/>
        </w:rPr>
        <w:fldChar w:fldCharType="separate"/>
      </w:r>
      <w:ins w:id="37" w:author="Ehresmann, Rhea K (DFG)" w:date="2023-08-17T10:41:00Z">
        <w:r>
          <w:rPr>
            <w:noProof/>
            <w:webHidden/>
          </w:rPr>
          <w:t>6</w:t>
        </w:r>
        <w:r>
          <w:rPr>
            <w:noProof/>
            <w:webHidden/>
          </w:rPr>
          <w:fldChar w:fldCharType="end"/>
        </w:r>
        <w:r w:rsidRPr="0069521C">
          <w:rPr>
            <w:rStyle w:val="Hyperlink"/>
            <w:noProof/>
          </w:rPr>
          <w:fldChar w:fldCharType="end"/>
        </w:r>
      </w:ins>
    </w:p>
    <w:p w14:paraId="2705FC27" w14:textId="61F2D6A1" w:rsidR="003544CF" w:rsidRDefault="003544CF">
      <w:pPr>
        <w:pStyle w:val="TOC2"/>
        <w:rPr>
          <w:ins w:id="38" w:author="Ehresmann, Rhea K (DFG)" w:date="2023-08-17T10:41:00Z"/>
          <w:rFonts w:asciiTheme="minorHAnsi" w:eastAsiaTheme="minorEastAsia" w:hAnsiTheme="minorHAnsi" w:cstheme="minorBidi"/>
          <w:noProof/>
          <w:kern w:val="2"/>
          <w:sz w:val="22"/>
          <w:szCs w:val="22"/>
          <w14:ligatures w14:val="standardContextual"/>
        </w:rPr>
      </w:pPr>
      <w:ins w:id="39"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"_Toc143161319"</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Annual Harvest Objective Determination</w:t>
        </w:r>
        <w:r>
          <w:rPr>
            <w:noProof/>
            <w:webHidden/>
          </w:rPr>
          <w:tab/>
        </w:r>
        <w:r>
          <w:rPr>
            <w:noProof/>
            <w:webHidden/>
          </w:rPr>
          <w:fldChar w:fldCharType="begin"/>
        </w:r>
        <w:r>
          <w:rPr>
            <w:noProof/>
            <w:webHidden/>
          </w:rPr>
          <w:instrText xml:space="preserve"> PAGEREF _Toc143161319 \h </w:instrText>
        </w:r>
      </w:ins>
      <w:r>
        <w:rPr>
          <w:noProof/>
          <w:webHidden/>
        </w:rPr>
      </w:r>
      <w:r>
        <w:rPr>
          <w:noProof/>
          <w:webHidden/>
        </w:rPr>
        <w:fldChar w:fldCharType="separate"/>
      </w:r>
      <w:ins w:id="40" w:author="Ehresmann, Rhea K (DFG)" w:date="2023-08-17T10:41:00Z">
        <w:r>
          <w:rPr>
            <w:noProof/>
            <w:webHidden/>
          </w:rPr>
          <w:t>6</w:t>
        </w:r>
        <w:r>
          <w:rPr>
            <w:noProof/>
            <w:webHidden/>
          </w:rPr>
          <w:fldChar w:fldCharType="end"/>
        </w:r>
        <w:r w:rsidRPr="0069521C">
          <w:rPr>
            <w:rStyle w:val="Hyperlink"/>
            <w:noProof/>
          </w:rPr>
          <w:fldChar w:fldCharType="end"/>
        </w:r>
      </w:ins>
    </w:p>
    <w:p w14:paraId="2BA71E9D" w14:textId="3AD41E9C" w:rsidR="003544CF" w:rsidRDefault="003544CF">
      <w:pPr>
        <w:pStyle w:val="TOC3"/>
        <w:rPr>
          <w:ins w:id="41" w:author="Ehresmann, Rhea K (DFG)" w:date="2023-08-17T10:41:00Z"/>
          <w:rFonts w:asciiTheme="minorHAnsi" w:eastAsiaTheme="minorEastAsia" w:hAnsiTheme="minorHAnsi" w:cstheme="minorBidi"/>
          <w:noProof/>
          <w:kern w:val="2"/>
          <w:sz w:val="22"/>
          <w:szCs w:val="22"/>
          <w14:ligatures w14:val="standardContextual"/>
        </w:rPr>
      </w:pPr>
      <w:ins w:id="42"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"_Toc143161320"</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Bycatch mortality in the halibut fishery</w:t>
        </w:r>
        <w:r>
          <w:rPr>
            <w:noProof/>
            <w:webHidden/>
          </w:rPr>
          <w:tab/>
        </w:r>
        <w:r>
          <w:rPr>
            <w:noProof/>
            <w:webHidden/>
          </w:rPr>
          <w:fldChar w:fldCharType="begin"/>
        </w:r>
        <w:r>
          <w:rPr>
            <w:noProof/>
            <w:webHidden/>
          </w:rPr>
          <w:instrText xml:space="preserve"> PAGEREF _Toc143161320 \h </w:instrText>
        </w:r>
      </w:ins>
      <w:r>
        <w:rPr>
          <w:noProof/>
          <w:webHidden/>
        </w:rPr>
      </w:r>
      <w:r>
        <w:rPr>
          <w:noProof/>
          <w:webHidden/>
        </w:rPr>
        <w:fldChar w:fldCharType="separate"/>
      </w:r>
      <w:ins w:id="43" w:author="Ehresmann, Rhea K (DFG)" w:date="2023-08-17T10:41:00Z">
        <w:r>
          <w:rPr>
            <w:noProof/>
            <w:webHidden/>
          </w:rPr>
          <w:t>6</w:t>
        </w:r>
        <w:r>
          <w:rPr>
            <w:noProof/>
            <w:webHidden/>
          </w:rPr>
          <w:fldChar w:fldCharType="end"/>
        </w:r>
        <w:r w:rsidRPr="0069521C">
          <w:rPr>
            <w:rStyle w:val="Hyperlink"/>
            <w:noProof/>
          </w:rPr>
          <w:fldChar w:fldCharType="end"/>
        </w:r>
      </w:ins>
    </w:p>
    <w:p w14:paraId="454E3A96" w14:textId="3CE8D0A9" w:rsidR="003544CF" w:rsidRDefault="003544CF">
      <w:pPr>
        <w:pStyle w:val="TOC3"/>
        <w:rPr>
          <w:ins w:id="44" w:author="Ehresmann, Rhea K (DFG)" w:date="2023-08-17T10:41:00Z"/>
          <w:rFonts w:asciiTheme="minorHAnsi" w:eastAsiaTheme="minorEastAsia" w:hAnsiTheme="minorHAnsi" w:cstheme="minorBidi"/>
          <w:noProof/>
          <w:kern w:val="2"/>
          <w:sz w:val="22"/>
          <w:szCs w:val="22"/>
          <w14:ligatures w14:val="standardContextual"/>
        </w:rPr>
      </w:pPr>
      <w:ins w:id="45"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"_Toc143161321"</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ADF&amp;G longline survey removals</w:t>
        </w:r>
        <w:r>
          <w:rPr>
            <w:noProof/>
            <w:webHidden/>
          </w:rPr>
          <w:tab/>
        </w:r>
        <w:r>
          <w:rPr>
            <w:noProof/>
            <w:webHidden/>
          </w:rPr>
          <w:fldChar w:fldCharType="begin"/>
        </w:r>
        <w:r>
          <w:rPr>
            <w:noProof/>
            <w:webHidden/>
          </w:rPr>
          <w:instrText xml:space="preserve"> PAGEREF _Toc143161321 \h </w:instrText>
        </w:r>
      </w:ins>
      <w:r>
        <w:rPr>
          <w:noProof/>
          <w:webHidden/>
        </w:rPr>
      </w:r>
      <w:r>
        <w:rPr>
          <w:noProof/>
          <w:webHidden/>
        </w:rPr>
        <w:fldChar w:fldCharType="separate"/>
      </w:r>
      <w:ins w:id="46" w:author="Ehresmann, Rhea K (DFG)" w:date="2023-08-17T10:41:00Z">
        <w:r>
          <w:rPr>
            <w:noProof/>
            <w:webHidden/>
          </w:rPr>
          <w:t>6</w:t>
        </w:r>
        <w:r>
          <w:rPr>
            <w:noProof/>
            <w:webHidden/>
          </w:rPr>
          <w:fldChar w:fldCharType="end"/>
        </w:r>
        <w:r w:rsidRPr="0069521C">
          <w:rPr>
            <w:rStyle w:val="Hyperlink"/>
            <w:noProof/>
          </w:rPr>
          <w:fldChar w:fldCharType="end"/>
        </w:r>
      </w:ins>
    </w:p>
    <w:p w14:paraId="652A6641" w14:textId="52D22559" w:rsidR="003544CF" w:rsidRDefault="003544CF">
      <w:pPr>
        <w:pStyle w:val="TOC3"/>
        <w:rPr>
          <w:ins w:id="47" w:author="Ehresmann, Rhea K (DFG)" w:date="2023-08-17T10:41:00Z"/>
          <w:rFonts w:asciiTheme="minorHAnsi" w:eastAsiaTheme="minorEastAsia" w:hAnsiTheme="minorHAnsi" w:cstheme="minorBidi"/>
          <w:noProof/>
          <w:kern w:val="2"/>
          <w:sz w:val="22"/>
          <w:szCs w:val="22"/>
          <w14:ligatures w14:val="standardContextual"/>
        </w:rPr>
      </w:pPr>
      <w:ins w:id="48"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"_Toc143161322"</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Sport fish harvest (guided and unguided)</w:t>
        </w:r>
        <w:r>
          <w:rPr>
            <w:noProof/>
            <w:webHidden/>
          </w:rPr>
          <w:tab/>
        </w:r>
        <w:r>
          <w:rPr>
            <w:noProof/>
            <w:webHidden/>
          </w:rPr>
          <w:fldChar w:fldCharType="begin"/>
        </w:r>
        <w:r>
          <w:rPr>
            <w:noProof/>
            <w:webHidden/>
          </w:rPr>
          <w:instrText xml:space="preserve"> PAGEREF _Toc143161322 \h </w:instrText>
        </w:r>
      </w:ins>
      <w:r>
        <w:rPr>
          <w:noProof/>
          <w:webHidden/>
        </w:rPr>
      </w:r>
      <w:r>
        <w:rPr>
          <w:noProof/>
          <w:webHidden/>
        </w:rPr>
        <w:fldChar w:fldCharType="separate"/>
      </w:r>
      <w:ins w:id="49" w:author="Ehresmann, Rhea K (DFG)" w:date="2023-08-17T10:41:00Z">
        <w:r>
          <w:rPr>
            <w:noProof/>
            <w:webHidden/>
          </w:rPr>
          <w:t>6</w:t>
        </w:r>
        <w:r>
          <w:rPr>
            <w:noProof/>
            <w:webHidden/>
          </w:rPr>
          <w:fldChar w:fldCharType="end"/>
        </w:r>
        <w:r w:rsidRPr="0069521C">
          <w:rPr>
            <w:rStyle w:val="Hyperlink"/>
            <w:noProof/>
          </w:rPr>
          <w:fldChar w:fldCharType="end"/>
        </w:r>
      </w:ins>
    </w:p>
    <w:p w14:paraId="26A1BCAF" w14:textId="5C789C90" w:rsidR="003544CF" w:rsidRDefault="003544CF">
      <w:pPr>
        <w:pStyle w:val="TOC3"/>
        <w:rPr>
          <w:ins w:id="50" w:author="Ehresmann, Rhea K (DFG)" w:date="2023-08-17T10:41:00Z"/>
          <w:rFonts w:asciiTheme="minorHAnsi" w:eastAsiaTheme="minorEastAsia" w:hAnsiTheme="minorHAnsi" w:cstheme="minorBidi"/>
          <w:noProof/>
          <w:kern w:val="2"/>
          <w:sz w:val="22"/>
          <w:szCs w:val="22"/>
          <w14:ligatures w14:val="standardContextual"/>
        </w:rPr>
      </w:pPr>
      <w:ins w:id="51"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"_Toc143161323"</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Mortality from fishery deadloss</w:t>
        </w:r>
        <w:r>
          <w:rPr>
            <w:noProof/>
            <w:webHidden/>
          </w:rPr>
          <w:tab/>
        </w:r>
        <w:r>
          <w:rPr>
            <w:noProof/>
            <w:webHidden/>
          </w:rPr>
          <w:fldChar w:fldCharType="begin"/>
        </w:r>
        <w:r>
          <w:rPr>
            <w:noProof/>
            <w:webHidden/>
          </w:rPr>
          <w:instrText xml:space="preserve"> PAGEREF _Toc143161323 \h </w:instrText>
        </w:r>
      </w:ins>
      <w:r>
        <w:rPr>
          <w:noProof/>
          <w:webHidden/>
        </w:rPr>
      </w:r>
      <w:r>
        <w:rPr>
          <w:noProof/>
          <w:webHidden/>
        </w:rPr>
        <w:fldChar w:fldCharType="separate"/>
      </w:r>
      <w:ins w:id="52" w:author="Ehresmann, Rhea K (DFG)" w:date="2023-08-17T10:41:00Z">
        <w:r>
          <w:rPr>
            <w:noProof/>
            <w:webHidden/>
          </w:rPr>
          <w:t>7</w:t>
        </w:r>
        <w:r>
          <w:rPr>
            <w:noProof/>
            <w:webHidden/>
          </w:rPr>
          <w:fldChar w:fldCharType="end"/>
        </w:r>
        <w:r w:rsidRPr="0069521C">
          <w:rPr>
            <w:rStyle w:val="Hyperlink"/>
            <w:noProof/>
          </w:rPr>
          <w:fldChar w:fldCharType="end"/>
        </w:r>
      </w:ins>
    </w:p>
    <w:p w14:paraId="25D03CB9" w14:textId="7642EC25" w:rsidR="003544CF" w:rsidRDefault="003544CF">
      <w:pPr>
        <w:pStyle w:val="TOC3"/>
        <w:rPr>
          <w:ins w:id="53" w:author="Ehresmann, Rhea K (DFG)" w:date="2023-08-17T10:41:00Z"/>
          <w:rFonts w:asciiTheme="minorHAnsi" w:eastAsiaTheme="minorEastAsia" w:hAnsiTheme="minorHAnsi" w:cstheme="minorBidi"/>
          <w:noProof/>
          <w:kern w:val="2"/>
          <w:sz w:val="22"/>
          <w:szCs w:val="22"/>
          <w14:ligatures w14:val="standardContextual"/>
        </w:rPr>
      </w:pPr>
      <w:ins w:id="54"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"_Toc143161324"</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Personal use and subsistence harvest</w:t>
        </w:r>
        <w:r>
          <w:rPr>
            <w:noProof/>
            <w:webHidden/>
          </w:rPr>
          <w:tab/>
        </w:r>
        <w:r>
          <w:rPr>
            <w:noProof/>
            <w:webHidden/>
          </w:rPr>
          <w:fldChar w:fldCharType="begin"/>
        </w:r>
        <w:r>
          <w:rPr>
            <w:noProof/>
            <w:webHidden/>
          </w:rPr>
          <w:instrText xml:space="preserve"> PAGEREF _Toc143161324 \h </w:instrText>
        </w:r>
      </w:ins>
      <w:r>
        <w:rPr>
          <w:noProof/>
          <w:webHidden/>
        </w:rPr>
      </w:r>
      <w:r>
        <w:rPr>
          <w:noProof/>
          <w:webHidden/>
        </w:rPr>
        <w:fldChar w:fldCharType="separate"/>
      </w:r>
      <w:ins w:id="55" w:author="Ehresmann, Rhea K (DFG)" w:date="2023-08-17T10:41:00Z">
        <w:r>
          <w:rPr>
            <w:noProof/>
            <w:webHidden/>
          </w:rPr>
          <w:t>7</w:t>
        </w:r>
        <w:r>
          <w:rPr>
            <w:noProof/>
            <w:webHidden/>
          </w:rPr>
          <w:fldChar w:fldCharType="end"/>
        </w:r>
        <w:r w:rsidRPr="0069521C">
          <w:rPr>
            <w:rStyle w:val="Hyperlink"/>
            <w:noProof/>
          </w:rPr>
          <w:fldChar w:fldCharType="end"/>
        </w:r>
      </w:ins>
    </w:p>
    <w:p w14:paraId="40B6530F" w14:textId="51394367" w:rsidR="003544CF" w:rsidRDefault="003544CF">
      <w:pPr>
        <w:pStyle w:val="TOC2"/>
        <w:rPr>
          <w:ins w:id="56" w:author="Ehresmann, Rhea K (DFG)" w:date="2023-08-17T10:41:00Z"/>
          <w:rFonts w:asciiTheme="minorHAnsi" w:eastAsiaTheme="minorEastAsia" w:hAnsiTheme="minorHAnsi" w:cstheme="minorBidi"/>
          <w:noProof/>
          <w:kern w:val="2"/>
          <w:sz w:val="22"/>
          <w:szCs w:val="22"/>
          <w14:ligatures w14:val="standardContextual"/>
        </w:rPr>
      </w:pPr>
      <w:ins w:id="57"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"_Toc143161325"</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Regulations</w:t>
        </w:r>
        <w:r>
          <w:rPr>
            <w:noProof/>
            <w:webHidden/>
          </w:rPr>
          <w:tab/>
        </w:r>
        <w:r>
          <w:rPr>
            <w:noProof/>
            <w:webHidden/>
          </w:rPr>
          <w:fldChar w:fldCharType="begin"/>
        </w:r>
        <w:r>
          <w:rPr>
            <w:noProof/>
            <w:webHidden/>
          </w:rPr>
          <w:instrText xml:space="preserve"> PAGEREF _Toc143161325 \h </w:instrText>
        </w:r>
      </w:ins>
      <w:r>
        <w:rPr>
          <w:noProof/>
          <w:webHidden/>
        </w:rPr>
      </w:r>
      <w:r>
        <w:rPr>
          <w:noProof/>
          <w:webHidden/>
        </w:rPr>
        <w:fldChar w:fldCharType="separate"/>
      </w:r>
      <w:ins w:id="58" w:author="Ehresmann, Rhea K (DFG)" w:date="2023-08-17T10:41:00Z">
        <w:r>
          <w:rPr>
            <w:noProof/>
            <w:webHidden/>
          </w:rPr>
          <w:t>7</w:t>
        </w:r>
        <w:r>
          <w:rPr>
            <w:noProof/>
            <w:webHidden/>
          </w:rPr>
          <w:fldChar w:fldCharType="end"/>
        </w:r>
        <w:r w:rsidRPr="0069521C">
          <w:rPr>
            <w:rStyle w:val="Hyperlink"/>
            <w:noProof/>
          </w:rPr>
          <w:fldChar w:fldCharType="end"/>
        </w:r>
      </w:ins>
    </w:p>
    <w:p w14:paraId="2D9D35BA" w14:textId="0ACAE5FF" w:rsidR="003544CF" w:rsidRDefault="003544CF">
      <w:pPr>
        <w:pStyle w:val="TOC3"/>
        <w:rPr>
          <w:ins w:id="59" w:author="Ehresmann, Rhea K (DFG)" w:date="2023-08-17T10:41:00Z"/>
          <w:rFonts w:asciiTheme="minorHAnsi" w:eastAsiaTheme="minorEastAsia" w:hAnsiTheme="minorHAnsi" w:cstheme="minorBidi"/>
          <w:noProof/>
          <w:kern w:val="2"/>
          <w:sz w:val="22"/>
          <w:szCs w:val="22"/>
          <w14:ligatures w14:val="standardContextual"/>
        </w:rPr>
      </w:pPr>
      <w:ins w:id="60"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"_Toc143161326"</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Registration and logbook requirements</w:t>
        </w:r>
        <w:r>
          <w:rPr>
            <w:noProof/>
            <w:webHidden/>
          </w:rPr>
          <w:tab/>
        </w:r>
        <w:r>
          <w:rPr>
            <w:noProof/>
            <w:webHidden/>
          </w:rPr>
          <w:fldChar w:fldCharType="begin"/>
        </w:r>
        <w:r>
          <w:rPr>
            <w:noProof/>
            <w:webHidden/>
          </w:rPr>
          <w:instrText xml:space="preserve"> PAGEREF _Toc143161326 \h </w:instrText>
        </w:r>
      </w:ins>
      <w:r>
        <w:rPr>
          <w:noProof/>
          <w:webHidden/>
        </w:rPr>
      </w:r>
      <w:r>
        <w:rPr>
          <w:noProof/>
          <w:webHidden/>
        </w:rPr>
        <w:fldChar w:fldCharType="separate"/>
      </w:r>
      <w:ins w:id="61" w:author="Ehresmann, Rhea K (DFG)" w:date="2023-08-17T10:41:00Z">
        <w:r>
          <w:rPr>
            <w:noProof/>
            <w:webHidden/>
          </w:rPr>
          <w:t>7</w:t>
        </w:r>
        <w:r>
          <w:rPr>
            <w:noProof/>
            <w:webHidden/>
          </w:rPr>
          <w:fldChar w:fldCharType="end"/>
        </w:r>
        <w:r w:rsidRPr="0069521C">
          <w:rPr>
            <w:rStyle w:val="Hyperlink"/>
            <w:noProof/>
          </w:rPr>
          <w:fldChar w:fldCharType="end"/>
        </w:r>
      </w:ins>
    </w:p>
    <w:p w14:paraId="0322DACB" w14:textId="6DFD3772" w:rsidR="003544CF" w:rsidRDefault="003544CF">
      <w:pPr>
        <w:pStyle w:val="TOC3"/>
        <w:rPr>
          <w:ins w:id="62" w:author="Ehresmann, Rhea K (DFG)" w:date="2023-08-17T10:41:00Z"/>
          <w:rFonts w:asciiTheme="minorHAnsi" w:eastAsiaTheme="minorEastAsia" w:hAnsiTheme="minorHAnsi" w:cstheme="minorBidi"/>
          <w:noProof/>
          <w:kern w:val="2"/>
          <w:sz w:val="22"/>
          <w:szCs w:val="22"/>
          <w14:ligatures w14:val="standardContextual"/>
        </w:rPr>
      </w:pPr>
      <w:ins w:id="63"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"_Toc143161327"</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Tagged sablefish</w:t>
        </w:r>
        <w:r>
          <w:rPr>
            <w:noProof/>
            <w:webHidden/>
          </w:rPr>
          <w:tab/>
        </w:r>
        <w:r>
          <w:rPr>
            <w:noProof/>
            <w:webHidden/>
          </w:rPr>
          <w:fldChar w:fldCharType="begin"/>
        </w:r>
        <w:r>
          <w:rPr>
            <w:noProof/>
            <w:webHidden/>
          </w:rPr>
          <w:instrText xml:space="preserve"> PAGEREF _Toc143161327 \h </w:instrText>
        </w:r>
      </w:ins>
      <w:r>
        <w:rPr>
          <w:noProof/>
          <w:webHidden/>
        </w:rPr>
      </w:r>
      <w:r>
        <w:rPr>
          <w:noProof/>
          <w:webHidden/>
        </w:rPr>
        <w:fldChar w:fldCharType="separate"/>
      </w:r>
      <w:ins w:id="64" w:author="Ehresmann, Rhea K (DFG)" w:date="2023-08-17T10:41:00Z">
        <w:r>
          <w:rPr>
            <w:noProof/>
            <w:webHidden/>
          </w:rPr>
          <w:t>8</w:t>
        </w:r>
        <w:r>
          <w:rPr>
            <w:noProof/>
            <w:webHidden/>
          </w:rPr>
          <w:fldChar w:fldCharType="end"/>
        </w:r>
        <w:r w:rsidRPr="0069521C">
          <w:rPr>
            <w:rStyle w:val="Hyperlink"/>
            <w:noProof/>
          </w:rPr>
          <w:fldChar w:fldCharType="end"/>
        </w:r>
      </w:ins>
    </w:p>
    <w:p w14:paraId="6B305664" w14:textId="361C48BB" w:rsidR="003544CF" w:rsidRDefault="003544CF">
      <w:pPr>
        <w:pStyle w:val="TOC3"/>
        <w:rPr>
          <w:ins w:id="65" w:author="Ehresmann, Rhea K (DFG)" w:date="2023-08-17T10:41:00Z"/>
          <w:rFonts w:asciiTheme="minorHAnsi" w:eastAsiaTheme="minorEastAsia" w:hAnsiTheme="minorHAnsi" w:cstheme="minorBidi"/>
          <w:noProof/>
          <w:kern w:val="2"/>
          <w:sz w:val="22"/>
          <w:szCs w:val="22"/>
          <w14:ligatures w14:val="standardContextual"/>
        </w:rPr>
      </w:pPr>
      <w:ins w:id="66"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"_Toc143161328"</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Sablefish possession and landing requirements</w:t>
        </w:r>
        <w:r>
          <w:rPr>
            <w:noProof/>
            <w:webHidden/>
          </w:rPr>
          <w:tab/>
        </w:r>
        <w:r>
          <w:rPr>
            <w:noProof/>
            <w:webHidden/>
          </w:rPr>
          <w:fldChar w:fldCharType="begin"/>
        </w:r>
        <w:r>
          <w:rPr>
            <w:noProof/>
            <w:webHidden/>
          </w:rPr>
          <w:instrText xml:space="preserve"> PAGEREF _Toc143161328 \h </w:instrText>
        </w:r>
      </w:ins>
      <w:r>
        <w:rPr>
          <w:noProof/>
          <w:webHidden/>
        </w:rPr>
      </w:r>
      <w:r>
        <w:rPr>
          <w:noProof/>
          <w:webHidden/>
        </w:rPr>
        <w:fldChar w:fldCharType="separate"/>
      </w:r>
      <w:ins w:id="67" w:author="Ehresmann, Rhea K (DFG)" w:date="2023-08-17T10:41:00Z">
        <w:r>
          <w:rPr>
            <w:noProof/>
            <w:webHidden/>
          </w:rPr>
          <w:t>8</w:t>
        </w:r>
        <w:r>
          <w:rPr>
            <w:noProof/>
            <w:webHidden/>
          </w:rPr>
          <w:fldChar w:fldCharType="end"/>
        </w:r>
        <w:r w:rsidRPr="0069521C">
          <w:rPr>
            <w:rStyle w:val="Hyperlink"/>
            <w:noProof/>
          </w:rPr>
          <w:fldChar w:fldCharType="end"/>
        </w:r>
      </w:ins>
    </w:p>
    <w:p w14:paraId="386F2075" w14:textId="120259FE" w:rsidR="003544CF" w:rsidRDefault="003544CF">
      <w:pPr>
        <w:pStyle w:val="TOC3"/>
        <w:rPr>
          <w:ins w:id="68" w:author="Ehresmann, Rhea K (DFG)" w:date="2023-08-17T10:41:00Z"/>
          <w:rFonts w:asciiTheme="minorHAnsi" w:eastAsiaTheme="minorEastAsia" w:hAnsiTheme="minorHAnsi" w:cstheme="minorBidi"/>
          <w:noProof/>
          <w:kern w:val="2"/>
          <w:sz w:val="22"/>
          <w:szCs w:val="22"/>
          <w14:ligatures w14:val="standardContextual"/>
        </w:rPr>
      </w:pPr>
      <w:ins w:id="69"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"_Toc143161329"</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Fish ticket requirements</w:t>
        </w:r>
        <w:r>
          <w:rPr>
            <w:noProof/>
            <w:webHidden/>
          </w:rPr>
          <w:tab/>
        </w:r>
        <w:r>
          <w:rPr>
            <w:noProof/>
            <w:webHidden/>
          </w:rPr>
          <w:fldChar w:fldCharType="begin"/>
        </w:r>
        <w:r>
          <w:rPr>
            <w:noProof/>
            <w:webHidden/>
          </w:rPr>
          <w:instrText xml:space="preserve"> PAGEREF _Toc143161329 \h </w:instrText>
        </w:r>
      </w:ins>
      <w:r>
        <w:rPr>
          <w:noProof/>
          <w:webHidden/>
        </w:rPr>
      </w:r>
      <w:r>
        <w:rPr>
          <w:noProof/>
          <w:webHidden/>
        </w:rPr>
        <w:fldChar w:fldCharType="separate"/>
      </w:r>
      <w:ins w:id="70" w:author="Ehresmann, Rhea K (DFG)" w:date="2023-08-17T10:41:00Z">
        <w:r>
          <w:rPr>
            <w:noProof/>
            <w:webHidden/>
          </w:rPr>
          <w:t>8</w:t>
        </w:r>
        <w:r>
          <w:rPr>
            <w:noProof/>
            <w:webHidden/>
          </w:rPr>
          <w:fldChar w:fldCharType="end"/>
        </w:r>
        <w:r w:rsidRPr="0069521C">
          <w:rPr>
            <w:rStyle w:val="Hyperlink"/>
            <w:noProof/>
          </w:rPr>
          <w:fldChar w:fldCharType="end"/>
        </w:r>
      </w:ins>
    </w:p>
    <w:p w14:paraId="1A3D0917" w14:textId="5DF9FDF2" w:rsidR="003544CF" w:rsidRDefault="003544CF">
      <w:pPr>
        <w:pStyle w:val="TOC3"/>
        <w:rPr>
          <w:ins w:id="71" w:author="Ehresmann, Rhea K (DFG)" w:date="2023-08-17T10:41:00Z"/>
          <w:rFonts w:asciiTheme="minorHAnsi" w:eastAsiaTheme="minorEastAsia" w:hAnsiTheme="minorHAnsi" w:cstheme="minorBidi"/>
          <w:noProof/>
          <w:kern w:val="2"/>
          <w:sz w:val="22"/>
          <w:szCs w:val="22"/>
          <w14:ligatures w14:val="standardContextual"/>
        </w:rPr>
      </w:pPr>
      <w:ins w:id="72"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"_Toc143161330"</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Bycatch allowances for other species</w:t>
        </w:r>
        <w:r>
          <w:rPr>
            <w:noProof/>
            <w:webHidden/>
          </w:rPr>
          <w:tab/>
        </w:r>
        <w:r>
          <w:rPr>
            <w:noProof/>
            <w:webHidden/>
          </w:rPr>
          <w:fldChar w:fldCharType="begin"/>
        </w:r>
        <w:r>
          <w:rPr>
            <w:noProof/>
            <w:webHidden/>
          </w:rPr>
          <w:instrText xml:space="preserve"> PAGEREF _Toc143161330 \h </w:instrText>
        </w:r>
      </w:ins>
      <w:r>
        <w:rPr>
          <w:noProof/>
          <w:webHidden/>
        </w:rPr>
      </w:r>
      <w:r>
        <w:rPr>
          <w:noProof/>
          <w:webHidden/>
        </w:rPr>
        <w:fldChar w:fldCharType="separate"/>
      </w:r>
      <w:ins w:id="73" w:author="Ehresmann, Rhea K (DFG)" w:date="2023-08-17T10:41:00Z">
        <w:r>
          <w:rPr>
            <w:noProof/>
            <w:webHidden/>
          </w:rPr>
          <w:t>8</w:t>
        </w:r>
        <w:r>
          <w:rPr>
            <w:noProof/>
            <w:webHidden/>
          </w:rPr>
          <w:fldChar w:fldCharType="end"/>
        </w:r>
        <w:r w:rsidRPr="0069521C">
          <w:rPr>
            <w:rStyle w:val="Hyperlink"/>
            <w:noProof/>
          </w:rPr>
          <w:fldChar w:fldCharType="end"/>
        </w:r>
      </w:ins>
    </w:p>
    <w:p w14:paraId="32927001" w14:textId="0512A55E" w:rsidR="003544CF" w:rsidRDefault="003544CF">
      <w:pPr>
        <w:pStyle w:val="TOC3"/>
        <w:rPr>
          <w:ins w:id="74" w:author="Ehresmann, Rhea K (DFG)" w:date="2023-08-17T10:41:00Z"/>
          <w:rFonts w:asciiTheme="minorHAnsi" w:eastAsiaTheme="minorEastAsia" w:hAnsiTheme="minorHAnsi" w:cstheme="minorBidi"/>
          <w:noProof/>
          <w:kern w:val="2"/>
          <w:sz w:val="22"/>
          <w:szCs w:val="22"/>
          <w14:ligatures w14:val="standardContextual"/>
        </w:rPr>
      </w:pPr>
      <w:ins w:id="75"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"_Toc143161331"</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Sablefish live market</w:t>
        </w:r>
        <w:r>
          <w:rPr>
            <w:noProof/>
            <w:webHidden/>
          </w:rPr>
          <w:tab/>
        </w:r>
        <w:r>
          <w:rPr>
            <w:noProof/>
            <w:webHidden/>
          </w:rPr>
          <w:fldChar w:fldCharType="begin"/>
        </w:r>
        <w:r>
          <w:rPr>
            <w:noProof/>
            <w:webHidden/>
          </w:rPr>
          <w:instrText xml:space="preserve"> PAGEREF _Toc143161331 \h </w:instrText>
        </w:r>
      </w:ins>
      <w:r>
        <w:rPr>
          <w:noProof/>
          <w:webHidden/>
        </w:rPr>
      </w:r>
      <w:r>
        <w:rPr>
          <w:noProof/>
          <w:webHidden/>
        </w:rPr>
        <w:fldChar w:fldCharType="separate"/>
      </w:r>
      <w:ins w:id="76" w:author="Ehresmann, Rhea K (DFG)" w:date="2023-08-17T10:41:00Z">
        <w:r>
          <w:rPr>
            <w:noProof/>
            <w:webHidden/>
          </w:rPr>
          <w:t>9</w:t>
        </w:r>
        <w:r>
          <w:rPr>
            <w:noProof/>
            <w:webHidden/>
          </w:rPr>
          <w:fldChar w:fldCharType="end"/>
        </w:r>
        <w:r w:rsidRPr="0069521C">
          <w:rPr>
            <w:rStyle w:val="Hyperlink"/>
            <w:noProof/>
          </w:rPr>
          <w:fldChar w:fldCharType="end"/>
        </w:r>
      </w:ins>
    </w:p>
    <w:p w14:paraId="36DF9621" w14:textId="089D9D39" w:rsidR="003544CF" w:rsidRDefault="003544CF">
      <w:pPr>
        <w:pStyle w:val="TOC3"/>
        <w:rPr>
          <w:ins w:id="77" w:author="Ehresmann, Rhea K (DFG)" w:date="2023-08-17T10:41:00Z"/>
          <w:rFonts w:asciiTheme="minorHAnsi" w:eastAsiaTheme="minorEastAsia" w:hAnsiTheme="minorHAnsi" w:cstheme="minorBidi"/>
          <w:noProof/>
          <w:kern w:val="2"/>
          <w:sz w:val="22"/>
          <w:szCs w:val="22"/>
          <w14:ligatures w14:val="standardContextual"/>
        </w:rPr>
      </w:pPr>
      <w:ins w:id="78"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"_Toc143161332"</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Prohibitions</w:t>
        </w:r>
        <w:r>
          <w:rPr>
            <w:noProof/>
            <w:webHidden/>
          </w:rPr>
          <w:tab/>
        </w:r>
        <w:r>
          <w:rPr>
            <w:noProof/>
            <w:webHidden/>
          </w:rPr>
          <w:fldChar w:fldCharType="begin"/>
        </w:r>
        <w:r>
          <w:rPr>
            <w:noProof/>
            <w:webHidden/>
          </w:rPr>
          <w:instrText xml:space="preserve"> PAGEREF _Toc143161332 \h </w:instrText>
        </w:r>
      </w:ins>
      <w:r>
        <w:rPr>
          <w:noProof/>
          <w:webHidden/>
        </w:rPr>
      </w:r>
      <w:r>
        <w:rPr>
          <w:noProof/>
          <w:webHidden/>
        </w:rPr>
        <w:fldChar w:fldCharType="separate"/>
      </w:r>
      <w:ins w:id="79" w:author="Ehresmann, Rhea K (DFG)" w:date="2023-08-17T10:41:00Z">
        <w:r>
          <w:rPr>
            <w:noProof/>
            <w:webHidden/>
          </w:rPr>
          <w:t>9</w:t>
        </w:r>
        <w:r>
          <w:rPr>
            <w:noProof/>
            <w:webHidden/>
          </w:rPr>
          <w:fldChar w:fldCharType="end"/>
        </w:r>
        <w:r w:rsidRPr="0069521C">
          <w:rPr>
            <w:rStyle w:val="Hyperlink"/>
            <w:noProof/>
          </w:rPr>
          <w:fldChar w:fldCharType="end"/>
        </w:r>
      </w:ins>
    </w:p>
    <w:p w14:paraId="3A8F3992" w14:textId="25D81253" w:rsidR="003544CF" w:rsidRDefault="003544CF">
      <w:pPr>
        <w:pStyle w:val="TOC1"/>
        <w:rPr>
          <w:ins w:id="80" w:author="Ehresmann, Rhea K (DFG)" w:date="2023-08-17T10:41:00Z"/>
          <w:rFonts w:asciiTheme="minorHAnsi" w:eastAsiaTheme="minorEastAsia" w:hAnsiTheme="minorHAnsi" w:cstheme="minorBidi"/>
          <w:caps w:val="0"/>
          <w:noProof/>
          <w:kern w:val="2"/>
          <w:sz w:val="22"/>
          <w:szCs w:val="22"/>
          <w14:ligatures w14:val="standardContextual"/>
        </w:rPr>
      </w:pPr>
      <w:ins w:id="81"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"_Toc143161333"</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2022 Sablefish Stock Assessment and 2023 RECOMMENDED ABC Determination</w:t>
        </w:r>
        <w:r>
          <w:rPr>
            <w:noProof/>
            <w:webHidden/>
          </w:rPr>
          <w:tab/>
        </w:r>
        <w:r>
          <w:rPr>
            <w:noProof/>
            <w:webHidden/>
          </w:rPr>
          <w:fldChar w:fldCharType="begin"/>
        </w:r>
        <w:r>
          <w:rPr>
            <w:noProof/>
            <w:webHidden/>
          </w:rPr>
          <w:instrText xml:space="preserve"> PAGEREF _Toc143161333 \h </w:instrText>
        </w:r>
      </w:ins>
      <w:r>
        <w:rPr>
          <w:noProof/>
          <w:webHidden/>
        </w:rPr>
      </w:r>
      <w:r>
        <w:rPr>
          <w:noProof/>
          <w:webHidden/>
        </w:rPr>
        <w:fldChar w:fldCharType="separate"/>
      </w:r>
      <w:ins w:id="82" w:author="Ehresmann, Rhea K (DFG)" w:date="2023-08-17T10:41:00Z">
        <w:r>
          <w:rPr>
            <w:noProof/>
            <w:webHidden/>
          </w:rPr>
          <w:t>9</w:t>
        </w:r>
        <w:r>
          <w:rPr>
            <w:noProof/>
            <w:webHidden/>
          </w:rPr>
          <w:fldChar w:fldCharType="end"/>
        </w:r>
        <w:r w:rsidRPr="0069521C">
          <w:rPr>
            <w:rStyle w:val="Hyperlink"/>
            <w:noProof/>
          </w:rPr>
          <w:fldChar w:fldCharType="end"/>
        </w:r>
      </w:ins>
    </w:p>
    <w:p w14:paraId="23A057C1" w14:textId="4A981122" w:rsidR="003544CF" w:rsidRDefault="003544CF">
      <w:pPr>
        <w:pStyle w:val="TOC2"/>
        <w:rPr>
          <w:ins w:id="83" w:author="Ehresmann, Rhea K (DFG)" w:date="2023-08-17T10:41:00Z"/>
          <w:rFonts w:asciiTheme="minorHAnsi" w:eastAsiaTheme="minorEastAsia" w:hAnsiTheme="minorHAnsi" w:cstheme="minorBidi"/>
          <w:noProof/>
          <w:kern w:val="2"/>
          <w:sz w:val="22"/>
          <w:szCs w:val="22"/>
          <w14:ligatures w14:val="standardContextual"/>
        </w:rPr>
      </w:pPr>
      <w:ins w:id="84"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"_Toc143161334"</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Changes to the 2022 NSEI Assessment Relative to 2021</w:t>
        </w:r>
        <w:r>
          <w:rPr>
            <w:noProof/>
            <w:webHidden/>
          </w:rPr>
          <w:tab/>
        </w:r>
        <w:r>
          <w:rPr>
            <w:noProof/>
            <w:webHidden/>
          </w:rPr>
          <w:fldChar w:fldCharType="begin"/>
        </w:r>
        <w:r>
          <w:rPr>
            <w:noProof/>
            <w:webHidden/>
          </w:rPr>
          <w:instrText xml:space="preserve"> PAGEREF _Toc143161334 \h </w:instrText>
        </w:r>
      </w:ins>
      <w:r>
        <w:rPr>
          <w:noProof/>
          <w:webHidden/>
        </w:rPr>
      </w:r>
      <w:r>
        <w:rPr>
          <w:noProof/>
          <w:webHidden/>
        </w:rPr>
        <w:fldChar w:fldCharType="separate"/>
      </w:r>
      <w:ins w:id="85" w:author="Ehresmann, Rhea K (DFG)" w:date="2023-08-17T10:41:00Z">
        <w:r>
          <w:rPr>
            <w:noProof/>
            <w:webHidden/>
          </w:rPr>
          <w:t>12</w:t>
        </w:r>
        <w:r>
          <w:rPr>
            <w:noProof/>
            <w:webHidden/>
          </w:rPr>
          <w:fldChar w:fldCharType="end"/>
        </w:r>
        <w:r w:rsidRPr="0069521C">
          <w:rPr>
            <w:rStyle w:val="Hyperlink"/>
            <w:noProof/>
          </w:rPr>
          <w:fldChar w:fldCharType="end"/>
        </w:r>
      </w:ins>
    </w:p>
    <w:p w14:paraId="5953460D" w14:textId="082B5467" w:rsidR="003544CF" w:rsidRDefault="003544CF">
      <w:pPr>
        <w:pStyle w:val="TOC1"/>
        <w:rPr>
          <w:ins w:id="86" w:author="Ehresmann, Rhea K (DFG)" w:date="2023-08-17T10:41:00Z"/>
          <w:rFonts w:asciiTheme="minorHAnsi" w:eastAsiaTheme="minorEastAsia" w:hAnsiTheme="minorHAnsi" w:cstheme="minorBidi"/>
          <w:caps w:val="0"/>
          <w:noProof/>
          <w:kern w:val="2"/>
          <w:sz w:val="22"/>
          <w:szCs w:val="22"/>
          <w14:ligatures w14:val="standardContextual"/>
        </w:rPr>
      </w:pPr>
      <w:ins w:id="87"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"_Toc143161335"</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ACKNOWLEDGEMENTS</w:t>
        </w:r>
        <w:r>
          <w:rPr>
            <w:noProof/>
            <w:webHidden/>
          </w:rPr>
          <w:tab/>
        </w:r>
        <w:r>
          <w:rPr>
            <w:noProof/>
            <w:webHidden/>
          </w:rPr>
          <w:fldChar w:fldCharType="begin"/>
        </w:r>
        <w:r>
          <w:rPr>
            <w:noProof/>
            <w:webHidden/>
          </w:rPr>
          <w:instrText xml:space="preserve"> PAGEREF _Toc143161335 \h </w:instrText>
        </w:r>
      </w:ins>
      <w:r>
        <w:rPr>
          <w:noProof/>
          <w:webHidden/>
        </w:rPr>
      </w:r>
      <w:r>
        <w:rPr>
          <w:noProof/>
          <w:webHidden/>
        </w:rPr>
        <w:fldChar w:fldCharType="separate"/>
      </w:r>
      <w:ins w:id="88" w:author="Ehresmann, Rhea K (DFG)" w:date="2023-08-17T10:41:00Z">
        <w:r>
          <w:rPr>
            <w:noProof/>
            <w:webHidden/>
          </w:rPr>
          <w:t>29</w:t>
        </w:r>
        <w:r>
          <w:rPr>
            <w:noProof/>
            <w:webHidden/>
          </w:rPr>
          <w:fldChar w:fldCharType="end"/>
        </w:r>
        <w:r w:rsidRPr="0069521C">
          <w:rPr>
            <w:rStyle w:val="Hyperlink"/>
            <w:noProof/>
          </w:rPr>
          <w:fldChar w:fldCharType="end"/>
        </w:r>
      </w:ins>
    </w:p>
    <w:p w14:paraId="6AB350BD" w14:textId="2AB753DE" w:rsidR="003544CF" w:rsidRDefault="003544CF">
      <w:pPr>
        <w:pStyle w:val="TOC1"/>
        <w:rPr>
          <w:ins w:id="89" w:author="Ehresmann, Rhea K (DFG)" w:date="2023-08-17T10:41:00Z"/>
          <w:rFonts w:asciiTheme="minorHAnsi" w:eastAsiaTheme="minorEastAsia" w:hAnsiTheme="minorHAnsi" w:cstheme="minorBidi"/>
          <w:caps w:val="0"/>
          <w:noProof/>
          <w:kern w:val="2"/>
          <w:sz w:val="22"/>
          <w:szCs w:val="22"/>
          <w14:ligatures w14:val="standardContextual"/>
        </w:rPr>
      </w:pPr>
      <w:ins w:id="90"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"_Toc143161336"</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REFERENCES CITED</w:t>
        </w:r>
        <w:r>
          <w:rPr>
            <w:noProof/>
            <w:webHidden/>
          </w:rPr>
          <w:tab/>
        </w:r>
        <w:r>
          <w:rPr>
            <w:noProof/>
            <w:webHidden/>
          </w:rPr>
          <w:fldChar w:fldCharType="begin"/>
        </w:r>
        <w:r>
          <w:rPr>
            <w:noProof/>
            <w:webHidden/>
          </w:rPr>
          <w:instrText xml:space="preserve"> PAGEREF _Toc143161336 \h </w:instrText>
        </w:r>
      </w:ins>
      <w:r>
        <w:rPr>
          <w:noProof/>
          <w:webHidden/>
        </w:rPr>
      </w:r>
      <w:r>
        <w:rPr>
          <w:noProof/>
          <w:webHidden/>
        </w:rPr>
        <w:fldChar w:fldCharType="separate"/>
      </w:r>
      <w:ins w:id="91" w:author="Ehresmann, Rhea K (DFG)" w:date="2023-08-17T10:41:00Z">
        <w:r>
          <w:rPr>
            <w:noProof/>
            <w:webHidden/>
          </w:rPr>
          <w:t>29</w:t>
        </w:r>
        <w:r>
          <w:rPr>
            <w:noProof/>
            <w:webHidden/>
          </w:rPr>
          <w:fldChar w:fldCharType="end"/>
        </w:r>
        <w:r w:rsidRPr="0069521C">
          <w:rPr>
            <w:rStyle w:val="Hyperlink"/>
            <w:noProof/>
          </w:rPr>
          <w:fldChar w:fldCharType="end"/>
        </w:r>
      </w:ins>
    </w:p>
    <w:p w14:paraId="7C2D51B3" w14:textId="1463262E" w:rsidR="003544CF" w:rsidRDefault="003544CF">
      <w:pPr>
        <w:pStyle w:val="TOC1"/>
        <w:rPr>
          <w:ins w:id="92" w:author="Ehresmann, Rhea K (DFG)" w:date="2023-08-17T10:41:00Z"/>
          <w:rFonts w:asciiTheme="minorHAnsi" w:eastAsiaTheme="minorEastAsia" w:hAnsiTheme="minorHAnsi" w:cstheme="minorBidi"/>
          <w:caps w:val="0"/>
          <w:noProof/>
          <w:kern w:val="2"/>
          <w:sz w:val="22"/>
          <w:szCs w:val="22"/>
          <w14:ligatures w14:val="standardContextual"/>
        </w:rPr>
      </w:pPr>
      <w:ins w:id="93" w:author="Ehresmann, Rhea K (DFG)" w:date="2023-08-17T10:41:00Z">
        <w:r w:rsidRPr="0069521C">
          <w:rPr>
            <w:rStyle w:val="Hyperlink"/>
            <w:noProof/>
          </w:rPr>
          <w:fldChar w:fldCharType="begin"/>
        </w:r>
        <w:r w:rsidRPr="0069521C">
          <w:rPr>
            <w:rStyle w:val="Hyperlink"/>
            <w:noProof/>
          </w:rPr>
          <w:instrText xml:space="preserve"> </w:instrText>
        </w:r>
        <w:r>
          <w:rPr>
            <w:noProof/>
          </w:rPr>
          <w:instrText>HYPERLINK \l "_Toc143161337"</w:instrText>
        </w:r>
        <w:r w:rsidRPr="0069521C">
          <w:rPr>
            <w:rStyle w:val="Hyperlink"/>
            <w:noProof/>
          </w:rPr>
          <w:instrText xml:space="preserve"> </w:instrText>
        </w:r>
        <w:r w:rsidRPr="0069521C">
          <w:rPr>
            <w:rStyle w:val="Hyperlink"/>
            <w:noProof/>
          </w:rPr>
        </w:r>
        <w:r w:rsidRPr="0069521C">
          <w:rPr>
            <w:rStyle w:val="Hyperlink"/>
            <w:noProof/>
          </w:rPr>
          <w:fldChar w:fldCharType="separate"/>
        </w:r>
        <w:r w:rsidRPr="0069521C">
          <w:rPr>
            <w:rStyle w:val="Hyperlink"/>
            <w:noProof/>
          </w:rPr>
          <w:t>Tables AND FIGURES</w:t>
        </w:r>
        <w:r>
          <w:rPr>
            <w:noProof/>
            <w:webHidden/>
          </w:rPr>
          <w:tab/>
        </w:r>
        <w:r>
          <w:rPr>
            <w:noProof/>
            <w:webHidden/>
          </w:rPr>
          <w:fldChar w:fldCharType="begin"/>
        </w:r>
        <w:r>
          <w:rPr>
            <w:noProof/>
            <w:webHidden/>
          </w:rPr>
          <w:instrText xml:space="preserve"> PAGEREF _Toc143161337 \h </w:instrText>
        </w:r>
      </w:ins>
      <w:r>
        <w:rPr>
          <w:noProof/>
          <w:webHidden/>
        </w:rPr>
      </w:r>
      <w:r>
        <w:rPr>
          <w:noProof/>
          <w:webHidden/>
        </w:rPr>
        <w:fldChar w:fldCharType="separate"/>
      </w:r>
      <w:ins w:id="94" w:author="Ehresmann, Rhea K (DFG)" w:date="2023-08-17T10:41:00Z">
        <w:r>
          <w:rPr>
            <w:noProof/>
            <w:webHidden/>
          </w:rPr>
          <w:t>32</w:t>
        </w:r>
        <w:r>
          <w:rPr>
            <w:noProof/>
            <w:webHidden/>
          </w:rPr>
          <w:fldChar w:fldCharType="end"/>
        </w:r>
        <w:r w:rsidRPr="0069521C">
          <w:rPr>
            <w:rStyle w:val="Hyperlink"/>
            <w:noProof/>
          </w:rPr>
          <w:fldChar w:fldCharType="end"/>
        </w:r>
      </w:ins>
    </w:p>
    <w:p w14:paraId="47DAC4B7" w14:textId="71A44792" w:rsidR="0006332C" w:rsidDel="003544CF" w:rsidRDefault="0006332C">
      <w:pPr>
        <w:pStyle w:val="TOC1"/>
        <w:rPr>
          <w:del w:id="95" w:author="Ehresmann, Rhea K (DFG)" w:date="2023-08-17T10:40:00Z"/>
          <w:rFonts w:asciiTheme="minorHAnsi" w:eastAsiaTheme="minorEastAsia" w:hAnsiTheme="minorHAnsi" w:cstheme="minorBidi"/>
          <w:caps w:val="0"/>
          <w:noProof/>
          <w:sz w:val="22"/>
          <w:szCs w:val="22"/>
        </w:rPr>
      </w:pPr>
      <w:del w:id="96" w:author="Ehresmann, Rhea K (DFG)" w:date="2023-08-17T10:40:00Z">
        <w:r w:rsidRPr="003544CF" w:rsidDel="003544CF">
          <w:rPr>
            <w:rPrChange w:id="97" w:author="Ehresmann, Rhea K (DFG)" w:date="2023-08-17T10:40:00Z">
              <w:rPr>
                <w:rStyle w:val="Hyperlink"/>
                <w:caps w:val="0"/>
                <w:noProof/>
              </w:rPr>
            </w:rPrChange>
          </w:rPr>
          <w:delText>LIST OF TABLES</w:delText>
        </w:r>
        <w:r w:rsidDel="003544CF">
          <w:rPr>
            <w:noProof/>
            <w:webHidden/>
          </w:rPr>
          <w:tab/>
          <w:delText>ii</w:delText>
        </w:r>
      </w:del>
    </w:p>
    <w:p w14:paraId="2EB9876F" w14:textId="29F7E09C" w:rsidR="0006332C" w:rsidDel="003544CF" w:rsidRDefault="0006332C">
      <w:pPr>
        <w:pStyle w:val="TOC1"/>
        <w:rPr>
          <w:del w:id="98" w:author="Ehresmann, Rhea K (DFG)" w:date="2023-08-17T10:40:00Z"/>
          <w:rFonts w:asciiTheme="minorHAnsi" w:eastAsiaTheme="minorEastAsia" w:hAnsiTheme="minorHAnsi" w:cstheme="minorBidi"/>
          <w:caps w:val="0"/>
          <w:noProof/>
          <w:sz w:val="22"/>
          <w:szCs w:val="22"/>
        </w:rPr>
      </w:pPr>
      <w:del w:id="99" w:author="Ehresmann, Rhea K (DFG)" w:date="2023-08-17T10:40:00Z">
        <w:r w:rsidRPr="003544CF" w:rsidDel="003544CF">
          <w:rPr>
            <w:rPrChange w:id="100" w:author="Ehresmann, Rhea K (DFG)" w:date="2023-08-17T10:40:00Z">
              <w:rPr>
                <w:rStyle w:val="Hyperlink"/>
                <w:caps w:val="0"/>
                <w:noProof/>
              </w:rPr>
            </w:rPrChange>
          </w:rPr>
          <w:delText>LIST OF FIGURES</w:delText>
        </w:r>
        <w:r w:rsidDel="003544CF">
          <w:rPr>
            <w:noProof/>
            <w:webHidden/>
          </w:rPr>
          <w:tab/>
          <w:delText>ii</w:delText>
        </w:r>
      </w:del>
    </w:p>
    <w:p w14:paraId="1E8D76D5" w14:textId="16F80331" w:rsidR="0006332C" w:rsidDel="003544CF" w:rsidRDefault="0006332C">
      <w:pPr>
        <w:pStyle w:val="TOC1"/>
        <w:rPr>
          <w:del w:id="101" w:author="Ehresmann, Rhea K (DFG)" w:date="2023-08-17T10:40:00Z"/>
          <w:rFonts w:asciiTheme="minorHAnsi" w:eastAsiaTheme="minorEastAsia" w:hAnsiTheme="minorHAnsi" w:cstheme="minorBidi"/>
          <w:caps w:val="0"/>
          <w:noProof/>
          <w:sz w:val="22"/>
          <w:szCs w:val="22"/>
        </w:rPr>
      </w:pPr>
      <w:del w:id="102" w:author="Ehresmann, Rhea K (DFG)" w:date="2023-08-17T10:40:00Z">
        <w:r w:rsidRPr="003544CF" w:rsidDel="003544CF">
          <w:rPr>
            <w:rPrChange w:id="103" w:author="Ehresmann, Rhea K (DFG)" w:date="2023-08-17T10:40:00Z">
              <w:rPr>
                <w:rStyle w:val="Hyperlink"/>
                <w:caps w:val="0"/>
                <w:noProof/>
              </w:rPr>
            </w:rPrChange>
          </w:rPr>
          <w:delText>abstract</w:delText>
        </w:r>
        <w:r w:rsidDel="003544CF">
          <w:rPr>
            <w:noProof/>
            <w:webHidden/>
          </w:rPr>
          <w:tab/>
          <w:delText>1</w:delText>
        </w:r>
      </w:del>
    </w:p>
    <w:p w14:paraId="34148420" w14:textId="68C9D907" w:rsidR="0006332C" w:rsidDel="003544CF" w:rsidRDefault="0006332C">
      <w:pPr>
        <w:pStyle w:val="TOC1"/>
        <w:rPr>
          <w:del w:id="104" w:author="Ehresmann, Rhea K (DFG)" w:date="2023-08-17T10:40:00Z"/>
          <w:rFonts w:asciiTheme="minorHAnsi" w:eastAsiaTheme="minorEastAsia" w:hAnsiTheme="minorHAnsi" w:cstheme="minorBidi"/>
          <w:caps w:val="0"/>
          <w:noProof/>
          <w:sz w:val="22"/>
          <w:szCs w:val="22"/>
        </w:rPr>
      </w:pPr>
      <w:del w:id="105" w:author="Ehresmann, Rhea K (DFG)" w:date="2023-08-17T10:40:00Z">
        <w:r w:rsidRPr="003544CF" w:rsidDel="003544CF">
          <w:rPr>
            <w:rPrChange w:id="106" w:author="Ehresmann, Rhea K (DFG)" w:date="2023-08-17T10:40:00Z">
              <w:rPr>
                <w:rStyle w:val="Hyperlink"/>
                <w:caps w:val="0"/>
                <w:noProof/>
              </w:rPr>
            </w:rPrChange>
          </w:rPr>
          <w:delText>Introduction</w:delText>
        </w:r>
        <w:r w:rsidDel="003544CF">
          <w:rPr>
            <w:noProof/>
            <w:webHidden/>
          </w:rPr>
          <w:tab/>
          <w:delText>1</w:delText>
        </w:r>
      </w:del>
    </w:p>
    <w:p w14:paraId="121D82B0" w14:textId="5DE24471" w:rsidR="0006332C" w:rsidDel="003544CF" w:rsidRDefault="0006332C">
      <w:pPr>
        <w:pStyle w:val="TOC1"/>
        <w:rPr>
          <w:del w:id="107" w:author="Ehresmann, Rhea K (DFG)" w:date="2023-08-17T10:40:00Z"/>
          <w:rFonts w:asciiTheme="minorHAnsi" w:eastAsiaTheme="minorEastAsia" w:hAnsiTheme="minorHAnsi" w:cstheme="minorBidi"/>
          <w:caps w:val="0"/>
          <w:noProof/>
          <w:sz w:val="22"/>
          <w:szCs w:val="22"/>
        </w:rPr>
      </w:pPr>
      <w:del w:id="108" w:author="Ehresmann, Rhea K (DFG)" w:date="2023-08-17T10:40:00Z">
        <w:r w:rsidRPr="003544CF" w:rsidDel="003544CF">
          <w:rPr>
            <w:rPrChange w:id="109" w:author="Ehresmann, Rhea K (DFG)" w:date="2023-08-17T10:40:00Z">
              <w:rPr>
                <w:rStyle w:val="Hyperlink"/>
                <w:caps w:val="0"/>
                <w:noProof/>
              </w:rPr>
            </w:rPrChange>
          </w:rPr>
          <w:delText>2022 Sablefish management plan</w:delText>
        </w:r>
        <w:r w:rsidDel="003544CF">
          <w:rPr>
            <w:noProof/>
            <w:webHidden/>
          </w:rPr>
          <w:tab/>
          <w:delText>2</w:delText>
        </w:r>
      </w:del>
    </w:p>
    <w:p w14:paraId="112B6338" w14:textId="5B25445A" w:rsidR="0006332C" w:rsidDel="003544CF" w:rsidRDefault="0006332C">
      <w:pPr>
        <w:pStyle w:val="TOC2"/>
        <w:rPr>
          <w:del w:id="110" w:author="Ehresmann, Rhea K (DFG)" w:date="2023-08-17T10:40:00Z"/>
          <w:rFonts w:asciiTheme="minorHAnsi" w:eastAsiaTheme="minorEastAsia" w:hAnsiTheme="minorHAnsi" w:cstheme="minorBidi"/>
          <w:noProof/>
          <w:sz w:val="22"/>
          <w:szCs w:val="22"/>
        </w:rPr>
      </w:pPr>
      <w:del w:id="111" w:author="Ehresmann, Rhea K (DFG)" w:date="2023-08-17T10:40:00Z">
        <w:r w:rsidRPr="003544CF" w:rsidDel="003544CF">
          <w:rPr>
            <w:rPrChange w:id="112" w:author="Ehresmann, Rhea K (DFG)" w:date="2023-08-17T10:40:00Z">
              <w:rPr>
                <w:rStyle w:val="Hyperlink"/>
                <w:noProof/>
              </w:rPr>
            </w:rPrChange>
          </w:rPr>
          <w:delText>Annual Harvest Objective Determination</w:delText>
        </w:r>
        <w:r w:rsidDel="003544CF">
          <w:rPr>
            <w:noProof/>
            <w:webHidden/>
          </w:rPr>
          <w:tab/>
          <w:delText>2</w:delText>
        </w:r>
      </w:del>
    </w:p>
    <w:p w14:paraId="488A278C" w14:textId="264664DB" w:rsidR="0006332C" w:rsidDel="003544CF" w:rsidRDefault="0006332C">
      <w:pPr>
        <w:pStyle w:val="TOC3"/>
        <w:rPr>
          <w:del w:id="113" w:author="Ehresmann, Rhea K (DFG)" w:date="2023-08-17T10:40:00Z"/>
          <w:rFonts w:asciiTheme="minorHAnsi" w:eastAsiaTheme="minorEastAsia" w:hAnsiTheme="minorHAnsi" w:cstheme="minorBidi"/>
          <w:noProof/>
          <w:sz w:val="22"/>
          <w:szCs w:val="22"/>
        </w:rPr>
      </w:pPr>
      <w:del w:id="114" w:author="Ehresmann, Rhea K (DFG)" w:date="2023-08-17T10:40:00Z">
        <w:r w:rsidRPr="003544CF" w:rsidDel="003544CF">
          <w:rPr>
            <w:rPrChange w:id="115" w:author="Ehresmann, Rhea K (DFG)" w:date="2023-08-17T10:40:00Z">
              <w:rPr>
                <w:rStyle w:val="Hyperlink"/>
                <w:noProof/>
              </w:rPr>
            </w:rPrChange>
          </w:rPr>
          <w:delText>Bycatch mortality in the halibut fishery</w:delText>
        </w:r>
        <w:r w:rsidDel="003544CF">
          <w:rPr>
            <w:noProof/>
            <w:webHidden/>
          </w:rPr>
          <w:tab/>
          <w:delText>2</w:delText>
        </w:r>
      </w:del>
    </w:p>
    <w:p w14:paraId="771BF548" w14:textId="7F827D4D" w:rsidR="0006332C" w:rsidDel="003544CF" w:rsidRDefault="0006332C">
      <w:pPr>
        <w:pStyle w:val="TOC3"/>
        <w:rPr>
          <w:del w:id="116" w:author="Ehresmann, Rhea K (DFG)" w:date="2023-08-17T10:40:00Z"/>
          <w:rFonts w:asciiTheme="minorHAnsi" w:eastAsiaTheme="minorEastAsia" w:hAnsiTheme="minorHAnsi" w:cstheme="minorBidi"/>
          <w:noProof/>
          <w:sz w:val="22"/>
          <w:szCs w:val="22"/>
        </w:rPr>
      </w:pPr>
      <w:del w:id="117" w:author="Ehresmann, Rhea K (DFG)" w:date="2023-08-17T10:40:00Z">
        <w:r w:rsidRPr="003544CF" w:rsidDel="003544CF">
          <w:rPr>
            <w:rPrChange w:id="118" w:author="Ehresmann, Rhea K (DFG)" w:date="2023-08-17T10:40:00Z">
              <w:rPr>
                <w:rStyle w:val="Hyperlink"/>
                <w:noProof/>
              </w:rPr>
            </w:rPrChange>
          </w:rPr>
          <w:delText>ADF&amp;G longline survey removals</w:delText>
        </w:r>
        <w:r w:rsidDel="003544CF">
          <w:rPr>
            <w:noProof/>
            <w:webHidden/>
          </w:rPr>
          <w:tab/>
          <w:delText>2</w:delText>
        </w:r>
      </w:del>
    </w:p>
    <w:p w14:paraId="069DB9AE" w14:textId="7ECBD661" w:rsidR="0006332C" w:rsidDel="003544CF" w:rsidRDefault="0006332C">
      <w:pPr>
        <w:pStyle w:val="TOC3"/>
        <w:rPr>
          <w:del w:id="119" w:author="Ehresmann, Rhea K (DFG)" w:date="2023-08-17T10:40:00Z"/>
          <w:rFonts w:asciiTheme="minorHAnsi" w:eastAsiaTheme="minorEastAsia" w:hAnsiTheme="minorHAnsi" w:cstheme="minorBidi"/>
          <w:noProof/>
          <w:sz w:val="22"/>
          <w:szCs w:val="22"/>
        </w:rPr>
      </w:pPr>
      <w:del w:id="120" w:author="Ehresmann, Rhea K (DFG)" w:date="2023-08-17T10:40:00Z">
        <w:r w:rsidRPr="003544CF" w:rsidDel="003544CF">
          <w:rPr>
            <w:rPrChange w:id="121" w:author="Ehresmann, Rhea K (DFG)" w:date="2023-08-17T10:40:00Z">
              <w:rPr>
                <w:rStyle w:val="Hyperlink"/>
                <w:noProof/>
              </w:rPr>
            </w:rPrChange>
          </w:rPr>
          <w:delText>Sport fish harvest (guided and unguided)</w:delText>
        </w:r>
        <w:r w:rsidDel="003544CF">
          <w:rPr>
            <w:noProof/>
            <w:webHidden/>
          </w:rPr>
          <w:tab/>
          <w:delText>2</w:delText>
        </w:r>
      </w:del>
    </w:p>
    <w:p w14:paraId="6BE8F8B0" w14:textId="5DF5AA6C" w:rsidR="0006332C" w:rsidDel="003544CF" w:rsidRDefault="0006332C">
      <w:pPr>
        <w:pStyle w:val="TOC3"/>
        <w:rPr>
          <w:del w:id="122" w:author="Ehresmann, Rhea K (DFG)" w:date="2023-08-17T10:40:00Z"/>
          <w:rFonts w:asciiTheme="minorHAnsi" w:eastAsiaTheme="minorEastAsia" w:hAnsiTheme="minorHAnsi" w:cstheme="minorBidi"/>
          <w:noProof/>
          <w:sz w:val="22"/>
          <w:szCs w:val="22"/>
        </w:rPr>
      </w:pPr>
      <w:del w:id="123" w:author="Ehresmann, Rhea K (DFG)" w:date="2023-08-17T10:40:00Z">
        <w:r w:rsidRPr="003544CF" w:rsidDel="003544CF">
          <w:rPr>
            <w:rPrChange w:id="124" w:author="Ehresmann, Rhea K (DFG)" w:date="2023-08-17T10:40:00Z">
              <w:rPr>
                <w:rStyle w:val="Hyperlink"/>
                <w:noProof/>
              </w:rPr>
            </w:rPrChange>
          </w:rPr>
          <w:delText>Mortality from fishery deadloss</w:delText>
        </w:r>
        <w:r w:rsidDel="003544CF">
          <w:rPr>
            <w:noProof/>
            <w:webHidden/>
          </w:rPr>
          <w:tab/>
          <w:delText>3</w:delText>
        </w:r>
      </w:del>
    </w:p>
    <w:p w14:paraId="639965C8" w14:textId="3E053036" w:rsidR="0006332C" w:rsidDel="003544CF" w:rsidRDefault="0006332C">
      <w:pPr>
        <w:pStyle w:val="TOC3"/>
        <w:rPr>
          <w:del w:id="125" w:author="Ehresmann, Rhea K (DFG)" w:date="2023-08-17T10:40:00Z"/>
          <w:rFonts w:asciiTheme="minorHAnsi" w:eastAsiaTheme="minorEastAsia" w:hAnsiTheme="minorHAnsi" w:cstheme="minorBidi"/>
          <w:noProof/>
          <w:sz w:val="22"/>
          <w:szCs w:val="22"/>
        </w:rPr>
      </w:pPr>
      <w:del w:id="126" w:author="Ehresmann, Rhea K (DFG)" w:date="2023-08-17T10:40:00Z">
        <w:r w:rsidRPr="003544CF" w:rsidDel="003544CF">
          <w:rPr>
            <w:rPrChange w:id="127" w:author="Ehresmann, Rhea K (DFG)" w:date="2023-08-17T10:40:00Z">
              <w:rPr>
                <w:rStyle w:val="Hyperlink"/>
                <w:noProof/>
              </w:rPr>
            </w:rPrChange>
          </w:rPr>
          <w:delText>Personal use and subsistence harvest</w:delText>
        </w:r>
        <w:r w:rsidDel="003544CF">
          <w:rPr>
            <w:noProof/>
            <w:webHidden/>
          </w:rPr>
          <w:tab/>
          <w:delText>3</w:delText>
        </w:r>
      </w:del>
    </w:p>
    <w:p w14:paraId="0EE28E97" w14:textId="6AA34382" w:rsidR="0006332C" w:rsidDel="003544CF" w:rsidRDefault="0006332C">
      <w:pPr>
        <w:pStyle w:val="TOC2"/>
        <w:rPr>
          <w:del w:id="128" w:author="Ehresmann, Rhea K (DFG)" w:date="2023-08-17T10:40:00Z"/>
          <w:rFonts w:asciiTheme="minorHAnsi" w:eastAsiaTheme="minorEastAsia" w:hAnsiTheme="minorHAnsi" w:cstheme="minorBidi"/>
          <w:noProof/>
          <w:sz w:val="22"/>
          <w:szCs w:val="22"/>
        </w:rPr>
      </w:pPr>
      <w:del w:id="129" w:author="Ehresmann, Rhea K (DFG)" w:date="2023-08-17T10:40:00Z">
        <w:r w:rsidRPr="003544CF" w:rsidDel="003544CF">
          <w:rPr>
            <w:rPrChange w:id="130" w:author="Ehresmann, Rhea K (DFG)" w:date="2023-08-17T10:40:00Z">
              <w:rPr>
                <w:rStyle w:val="Hyperlink"/>
                <w:noProof/>
              </w:rPr>
            </w:rPrChange>
          </w:rPr>
          <w:delText>Regulations</w:delText>
        </w:r>
        <w:r w:rsidDel="003544CF">
          <w:rPr>
            <w:noProof/>
            <w:webHidden/>
          </w:rPr>
          <w:tab/>
          <w:delText>3</w:delText>
        </w:r>
      </w:del>
    </w:p>
    <w:p w14:paraId="2484DDAC" w14:textId="25FD9B3A" w:rsidR="0006332C" w:rsidDel="003544CF" w:rsidRDefault="0006332C">
      <w:pPr>
        <w:pStyle w:val="TOC3"/>
        <w:rPr>
          <w:del w:id="131" w:author="Ehresmann, Rhea K (DFG)" w:date="2023-08-17T10:40:00Z"/>
          <w:rFonts w:asciiTheme="minorHAnsi" w:eastAsiaTheme="minorEastAsia" w:hAnsiTheme="minorHAnsi" w:cstheme="minorBidi"/>
          <w:noProof/>
          <w:sz w:val="22"/>
          <w:szCs w:val="22"/>
        </w:rPr>
      </w:pPr>
      <w:del w:id="132" w:author="Ehresmann, Rhea K (DFG)" w:date="2023-08-17T10:40:00Z">
        <w:r w:rsidRPr="003544CF" w:rsidDel="003544CF">
          <w:rPr>
            <w:rPrChange w:id="133" w:author="Ehresmann, Rhea K (DFG)" w:date="2023-08-17T10:40:00Z">
              <w:rPr>
                <w:rStyle w:val="Hyperlink"/>
                <w:noProof/>
              </w:rPr>
            </w:rPrChange>
          </w:rPr>
          <w:delText>2022 Board of Fisheries Decisions</w:delText>
        </w:r>
        <w:r w:rsidDel="003544CF">
          <w:rPr>
            <w:noProof/>
            <w:webHidden/>
          </w:rPr>
          <w:tab/>
          <w:delText>3</w:delText>
        </w:r>
      </w:del>
    </w:p>
    <w:p w14:paraId="1838C669" w14:textId="793B0E71" w:rsidR="0006332C" w:rsidDel="003544CF" w:rsidRDefault="0006332C">
      <w:pPr>
        <w:pStyle w:val="TOC3"/>
        <w:rPr>
          <w:del w:id="134" w:author="Ehresmann, Rhea K (DFG)" w:date="2023-08-17T10:40:00Z"/>
          <w:rFonts w:asciiTheme="minorHAnsi" w:eastAsiaTheme="minorEastAsia" w:hAnsiTheme="minorHAnsi" w:cstheme="minorBidi"/>
          <w:noProof/>
          <w:sz w:val="22"/>
          <w:szCs w:val="22"/>
        </w:rPr>
      </w:pPr>
      <w:del w:id="135" w:author="Ehresmann, Rhea K (DFG)" w:date="2023-08-17T10:40:00Z">
        <w:r w:rsidRPr="003544CF" w:rsidDel="003544CF">
          <w:rPr>
            <w:rPrChange w:id="136" w:author="Ehresmann, Rhea K (DFG)" w:date="2023-08-17T10:40:00Z">
              <w:rPr>
                <w:rStyle w:val="Hyperlink"/>
                <w:noProof/>
              </w:rPr>
            </w:rPrChange>
          </w:rPr>
          <w:delText>Registration and logbook requirements</w:delText>
        </w:r>
        <w:r w:rsidDel="003544CF">
          <w:rPr>
            <w:noProof/>
            <w:webHidden/>
          </w:rPr>
          <w:tab/>
          <w:delText>3</w:delText>
        </w:r>
      </w:del>
    </w:p>
    <w:p w14:paraId="55206317" w14:textId="1E21749F" w:rsidR="0006332C" w:rsidDel="003544CF" w:rsidRDefault="0006332C">
      <w:pPr>
        <w:pStyle w:val="TOC3"/>
        <w:rPr>
          <w:del w:id="137" w:author="Ehresmann, Rhea K (DFG)" w:date="2023-08-17T10:40:00Z"/>
          <w:rFonts w:asciiTheme="minorHAnsi" w:eastAsiaTheme="minorEastAsia" w:hAnsiTheme="minorHAnsi" w:cstheme="minorBidi"/>
          <w:noProof/>
          <w:sz w:val="22"/>
          <w:szCs w:val="22"/>
        </w:rPr>
      </w:pPr>
      <w:del w:id="138" w:author="Ehresmann, Rhea K (DFG)" w:date="2023-08-17T10:40:00Z">
        <w:r w:rsidRPr="003544CF" w:rsidDel="003544CF">
          <w:rPr>
            <w:rPrChange w:id="139" w:author="Ehresmann, Rhea K (DFG)" w:date="2023-08-17T10:40:00Z">
              <w:rPr>
                <w:rStyle w:val="Hyperlink"/>
                <w:noProof/>
              </w:rPr>
            </w:rPrChange>
          </w:rPr>
          <w:delText>Tagged sablefish</w:delText>
        </w:r>
        <w:r w:rsidDel="003544CF">
          <w:rPr>
            <w:noProof/>
            <w:webHidden/>
          </w:rPr>
          <w:tab/>
          <w:delText>4</w:delText>
        </w:r>
      </w:del>
    </w:p>
    <w:p w14:paraId="568644FE" w14:textId="4110E868" w:rsidR="0006332C" w:rsidDel="003544CF" w:rsidRDefault="0006332C">
      <w:pPr>
        <w:pStyle w:val="TOC3"/>
        <w:rPr>
          <w:del w:id="140" w:author="Ehresmann, Rhea K (DFG)" w:date="2023-08-17T10:40:00Z"/>
          <w:rFonts w:asciiTheme="minorHAnsi" w:eastAsiaTheme="minorEastAsia" w:hAnsiTheme="minorHAnsi" w:cstheme="minorBidi"/>
          <w:noProof/>
          <w:sz w:val="22"/>
          <w:szCs w:val="22"/>
        </w:rPr>
      </w:pPr>
      <w:del w:id="141" w:author="Ehresmann, Rhea K (DFG)" w:date="2023-08-17T10:40:00Z">
        <w:r w:rsidRPr="003544CF" w:rsidDel="003544CF">
          <w:rPr>
            <w:rPrChange w:id="142" w:author="Ehresmann, Rhea K (DFG)" w:date="2023-08-17T10:40:00Z">
              <w:rPr>
                <w:rStyle w:val="Hyperlink"/>
                <w:noProof/>
              </w:rPr>
            </w:rPrChange>
          </w:rPr>
          <w:delText>Sablefish possession and landing requirements</w:delText>
        </w:r>
        <w:r w:rsidDel="003544CF">
          <w:rPr>
            <w:noProof/>
            <w:webHidden/>
          </w:rPr>
          <w:tab/>
          <w:delText>4</w:delText>
        </w:r>
      </w:del>
    </w:p>
    <w:p w14:paraId="7811A3BB" w14:textId="4783B6FD" w:rsidR="0006332C" w:rsidDel="003544CF" w:rsidRDefault="0006332C">
      <w:pPr>
        <w:pStyle w:val="TOC3"/>
        <w:rPr>
          <w:del w:id="143" w:author="Ehresmann, Rhea K (DFG)" w:date="2023-08-17T10:40:00Z"/>
          <w:rFonts w:asciiTheme="minorHAnsi" w:eastAsiaTheme="minorEastAsia" w:hAnsiTheme="minorHAnsi" w:cstheme="minorBidi"/>
          <w:noProof/>
          <w:sz w:val="22"/>
          <w:szCs w:val="22"/>
        </w:rPr>
      </w:pPr>
      <w:del w:id="144" w:author="Ehresmann, Rhea K (DFG)" w:date="2023-08-17T10:40:00Z">
        <w:r w:rsidRPr="003544CF" w:rsidDel="003544CF">
          <w:rPr>
            <w:rPrChange w:id="145" w:author="Ehresmann, Rhea K (DFG)" w:date="2023-08-17T10:40:00Z">
              <w:rPr>
                <w:rStyle w:val="Hyperlink"/>
                <w:noProof/>
              </w:rPr>
            </w:rPrChange>
          </w:rPr>
          <w:delText>Fish ticket requirements</w:delText>
        </w:r>
        <w:r w:rsidDel="003544CF">
          <w:rPr>
            <w:noProof/>
            <w:webHidden/>
          </w:rPr>
          <w:tab/>
          <w:delText>4</w:delText>
        </w:r>
      </w:del>
    </w:p>
    <w:p w14:paraId="57C32682" w14:textId="65D8342B" w:rsidR="0006332C" w:rsidDel="003544CF" w:rsidRDefault="0006332C">
      <w:pPr>
        <w:pStyle w:val="TOC3"/>
        <w:rPr>
          <w:del w:id="146" w:author="Ehresmann, Rhea K (DFG)" w:date="2023-08-17T10:40:00Z"/>
          <w:rFonts w:asciiTheme="minorHAnsi" w:eastAsiaTheme="minorEastAsia" w:hAnsiTheme="minorHAnsi" w:cstheme="minorBidi"/>
          <w:noProof/>
          <w:sz w:val="22"/>
          <w:szCs w:val="22"/>
        </w:rPr>
      </w:pPr>
      <w:del w:id="147" w:author="Ehresmann, Rhea K (DFG)" w:date="2023-08-17T10:40:00Z">
        <w:r w:rsidRPr="003544CF" w:rsidDel="003544CF">
          <w:rPr>
            <w:rPrChange w:id="148" w:author="Ehresmann, Rhea K (DFG)" w:date="2023-08-17T10:40:00Z">
              <w:rPr>
                <w:rStyle w:val="Hyperlink"/>
                <w:noProof/>
              </w:rPr>
            </w:rPrChange>
          </w:rPr>
          <w:delText>Bycatch allowances for other species</w:delText>
        </w:r>
        <w:r w:rsidDel="003544CF">
          <w:rPr>
            <w:noProof/>
            <w:webHidden/>
          </w:rPr>
          <w:tab/>
          <w:delText>4</w:delText>
        </w:r>
      </w:del>
    </w:p>
    <w:p w14:paraId="74A92084" w14:textId="440A9862" w:rsidR="0006332C" w:rsidDel="003544CF" w:rsidRDefault="0006332C">
      <w:pPr>
        <w:pStyle w:val="TOC3"/>
        <w:rPr>
          <w:del w:id="149" w:author="Ehresmann, Rhea K (DFG)" w:date="2023-08-17T10:40:00Z"/>
          <w:rFonts w:asciiTheme="minorHAnsi" w:eastAsiaTheme="minorEastAsia" w:hAnsiTheme="minorHAnsi" w:cstheme="minorBidi"/>
          <w:noProof/>
          <w:sz w:val="22"/>
          <w:szCs w:val="22"/>
        </w:rPr>
      </w:pPr>
      <w:del w:id="150" w:author="Ehresmann, Rhea K (DFG)" w:date="2023-08-17T10:40:00Z">
        <w:r w:rsidRPr="003544CF" w:rsidDel="003544CF">
          <w:rPr>
            <w:rPrChange w:id="151" w:author="Ehresmann, Rhea K (DFG)" w:date="2023-08-17T10:40:00Z">
              <w:rPr>
                <w:rStyle w:val="Hyperlink"/>
                <w:noProof/>
              </w:rPr>
            </w:rPrChange>
          </w:rPr>
          <w:delText>Sablefish live market</w:delText>
        </w:r>
        <w:r w:rsidDel="003544CF">
          <w:rPr>
            <w:noProof/>
            <w:webHidden/>
          </w:rPr>
          <w:tab/>
          <w:delText>5</w:delText>
        </w:r>
      </w:del>
    </w:p>
    <w:p w14:paraId="1751593F" w14:textId="0C9C5E9E" w:rsidR="0006332C" w:rsidDel="003544CF" w:rsidRDefault="0006332C">
      <w:pPr>
        <w:pStyle w:val="TOC3"/>
        <w:rPr>
          <w:del w:id="152" w:author="Ehresmann, Rhea K (DFG)" w:date="2023-08-17T10:40:00Z"/>
          <w:rFonts w:asciiTheme="minorHAnsi" w:eastAsiaTheme="minorEastAsia" w:hAnsiTheme="minorHAnsi" w:cstheme="minorBidi"/>
          <w:noProof/>
          <w:sz w:val="22"/>
          <w:szCs w:val="22"/>
        </w:rPr>
      </w:pPr>
      <w:del w:id="153" w:author="Ehresmann, Rhea K (DFG)" w:date="2023-08-17T10:40:00Z">
        <w:r w:rsidRPr="003544CF" w:rsidDel="003544CF">
          <w:rPr>
            <w:rPrChange w:id="154" w:author="Ehresmann, Rhea K (DFG)" w:date="2023-08-17T10:40:00Z">
              <w:rPr>
                <w:rStyle w:val="Hyperlink"/>
                <w:noProof/>
              </w:rPr>
            </w:rPrChange>
          </w:rPr>
          <w:lastRenderedPageBreak/>
          <w:delText>Prohibitions</w:delText>
        </w:r>
        <w:r w:rsidDel="003544CF">
          <w:rPr>
            <w:noProof/>
            <w:webHidden/>
          </w:rPr>
          <w:tab/>
          <w:delText>5</w:delText>
        </w:r>
      </w:del>
    </w:p>
    <w:p w14:paraId="26D991F1" w14:textId="53494A93" w:rsidR="0006332C" w:rsidDel="003544CF" w:rsidRDefault="0006332C">
      <w:pPr>
        <w:pStyle w:val="TOC1"/>
        <w:rPr>
          <w:del w:id="155" w:author="Ehresmann, Rhea K (DFG)" w:date="2023-08-17T10:40:00Z"/>
          <w:rFonts w:asciiTheme="minorHAnsi" w:eastAsiaTheme="minorEastAsia" w:hAnsiTheme="minorHAnsi" w:cstheme="minorBidi"/>
          <w:caps w:val="0"/>
          <w:noProof/>
          <w:sz w:val="22"/>
          <w:szCs w:val="22"/>
        </w:rPr>
      </w:pPr>
      <w:del w:id="156" w:author="Ehresmann, Rhea K (DFG)" w:date="2023-08-17T10:40:00Z">
        <w:r w:rsidRPr="003544CF" w:rsidDel="003544CF">
          <w:rPr>
            <w:rPrChange w:id="157" w:author="Ehresmann, Rhea K (DFG)" w:date="2023-08-17T10:40:00Z">
              <w:rPr>
                <w:rStyle w:val="Hyperlink"/>
                <w:caps w:val="0"/>
                <w:noProof/>
              </w:rPr>
            </w:rPrChange>
          </w:rPr>
          <w:delText>2021 Sablefish Stock Assessment and 2022 RECOMMENDED ABC Determination</w:delText>
        </w:r>
        <w:r w:rsidDel="003544CF">
          <w:rPr>
            <w:noProof/>
            <w:webHidden/>
          </w:rPr>
          <w:tab/>
          <w:delText>6</w:delText>
        </w:r>
      </w:del>
    </w:p>
    <w:p w14:paraId="03C08C0B" w14:textId="0766491A" w:rsidR="0006332C" w:rsidDel="003544CF" w:rsidRDefault="0006332C">
      <w:pPr>
        <w:pStyle w:val="TOC2"/>
        <w:rPr>
          <w:del w:id="158" w:author="Ehresmann, Rhea K (DFG)" w:date="2023-08-17T10:40:00Z"/>
          <w:rFonts w:asciiTheme="minorHAnsi" w:eastAsiaTheme="minorEastAsia" w:hAnsiTheme="minorHAnsi" w:cstheme="minorBidi"/>
          <w:noProof/>
          <w:sz w:val="22"/>
          <w:szCs w:val="22"/>
        </w:rPr>
      </w:pPr>
      <w:del w:id="159" w:author="Ehresmann, Rhea K (DFG)" w:date="2023-08-17T10:40:00Z">
        <w:r w:rsidRPr="003544CF" w:rsidDel="003544CF">
          <w:rPr>
            <w:rPrChange w:id="160" w:author="Ehresmann, Rhea K (DFG)" w:date="2023-08-17T10:40:00Z">
              <w:rPr>
                <w:rStyle w:val="Hyperlink"/>
                <w:noProof/>
              </w:rPr>
            </w:rPrChange>
          </w:rPr>
          <w:delText>Changes to the 2021 NSEI Assessment Relative to 2020</w:delText>
        </w:r>
        <w:r w:rsidDel="003544CF">
          <w:rPr>
            <w:noProof/>
            <w:webHidden/>
          </w:rPr>
          <w:tab/>
          <w:delText>6</w:delText>
        </w:r>
      </w:del>
    </w:p>
    <w:p w14:paraId="0CC92C09" w14:textId="1D02AE43" w:rsidR="0006332C" w:rsidDel="003544CF" w:rsidRDefault="0006332C">
      <w:pPr>
        <w:pStyle w:val="TOC2"/>
        <w:rPr>
          <w:del w:id="161" w:author="Ehresmann, Rhea K (DFG)" w:date="2023-08-17T10:40:00Z"/>
          <w:rFonts w:asciiTheme="minorHAnsi" w:eastAsiaTheme="minorEastAsia" w:hAnsiTheme="minorHAnsi" w:cstheme="minorBidi"/>
          <w:noProof/>
          <w:sz w:val="22"/>
          <w:szCs w:val="22"/>
        </w:rPr>
      </w:pPr>
      <w:del w:id="162" w:author="Ehresmann, Rhea K (DFG)" w:date="2023-08-17T10:40:00Z">
        <w:r w:rsidRPr="003544CF" w:rsidDel="003544CF">
          <w:rPr>
            <w:rPrChange w:id="163" w:author="Ehresmann, Rhea K (DFG)" w:date="2023-08-17T10:40:00Z">
              <w:rPr>
                <w:rStyle w:val="Hyperlink"/>
                <w:noProof/>
              </w:rPr>
            </w:rPrChange>
          </w:rPr>
          <w:delText>Stock Assessment Results and Recommendations</w:delText>
        </w:r>
        <w:r w:rsidDel="003544CF">
          <w:rPr>
            <w:noProof/>
            <w:webHidden/>
          </w:rPr>
          <w:tab/>
          <w:delText>7</w:delText>
        </w:r>
      </w:del>
    </w:p>
    <w:p w14:paraId="1CAB04ED" w14:textId="7CF8AEF9" w:rsidR="0006332C" w:rsidDel="003544CF" w:rsidRDefault="0006332C">
      <w:pPr>
        <w:pStyle w:val="TOC1"/>
        <w:rPr>
          <w:del w:id="164" w:author="Ehresmann, Rhea K (DFG)" w:date="2023-08-17T10:40:00Z"/>
          <w:rFonts w:asciiTheme="minorHAnsi" w:eastAsiaTheme="minorEastAsia" w:hAnsiTheme="minorHAnsi" w:cstheme="minorBidi"/>
          <w:caps w:val="0"/>
          <w:noProof/>
          <w:sz w:val="22"/>
          <w:szCs w:val="22"/>
        </w:rPr>
      </w:pPr>
      <w:del w:id="165" w:author="Ehresmann, Rhea K (DFG)" w:date="2023-08-17T10:40:00Z">
        <w:r w:rsidRPr="003544CF" w:rsidDel="003544CF">
          <w:rPr>
            <w:rPrChange w:id="166" w:author="Ehresmann, Rhea K (DFG)" w:date="2023-08-17T10:40:00Z">
              <w:rPr>
                <w:rStyle w:val="Hyperlink"/>
                <w:caps w:val="0"/>
                <w:noProof/>
              </w:rPr>
            </w:rPrChange>
          </w:rPr>
          <w:delText>ACKNOWLEDGEMENTS</w:delText>
        </w:r>
        <w:r w:rsidDel="003544CF">
          <w:rPr>
            <w:noProof/>
            <w:webHidden/>
          </w:rPr>
          <w:tab/>
          <w:delText>10</w:delText>
        </w:r>
      </w:del>
    </w:p>
    <w:p w14:paraId="67E8BFA7" w14:textId="3ADF44CA" w:rsidR="0006332C" w:rsidDel="003544CF" w:rsidRDefault="0006332C">
      <w:pPr>
        <w:pStyle w:val="TOC1"/>
        <w:rPr>
          <w:del w:id="167" w:author="Ehresmann, Rhea K (DFG)" w:date="2023-08-17T10:40:00Z"/>
          <w:rFonts w:asciiTheme="minorHAnsi" w:eastAsiaTheme="minorEastAsia" w:hAnsiTheme="minorHAnsi" w:cstheme="minorBidi"/>
          <w:caps w:val="0"/>
          <w:noProof/>
          <w:sz w:val="22"/>
          <w:szCs w:val="22"/>
        </w:rPr>
      </w:pPr>
      <w:del w:id="168" w:author="Ehresmann, Rhea K (DFG)" w:date="2023-08-17T10:40:00Z">
        <w:r w:rsidRPr="003544CF" w:rsidDel="003544CF">
          <w:rPr>
            <w:rPrChange w:id="169" w:author="Ehresmann, Rhea K (DFG)" w:date="2023-08-17T10:40:00Z">
              <w:rPr>
                <w:rStyle w:val="Hyperlink"/>
                <w:caps w:val="0"/>
                <w:noProof/>
              </w:rPr>
            </w:rPrChange>
          </w:rPr>
          <w:delText>REFERENCES CITED</w:delText>
        </w:r>
        <w:r w:rsidDel="003544CF">
          <w:rPr>
            <w:noProof/>
            <w:webHidden/>
          </w:rPr>
          <w:tab/>
          <w:delText>10</w:delText>
        </w:r>
      </w:del>
    </w:p>
    <w:p w14:paraId="670D556A" w14:textId="7A19801C" w:rsidR="0006332C" w:rsidDel="003544CF" w:rsidRDefault="0006332C">
      <w:pPr>
        <w:pStyle w:val="TOC1"/>
        <w:rPr>
          <w:del w:id="170" w:author="Ehresmann, Rhea K (DFG)" w:date="2023-08-17T10:40:00Z"/>
          <w:rFonts w:asciiTheme="minorHAnsi" w:eastAsiaTheme="minorEastAsia" w:hAnsiTheme="minorHAnsi" w:cstheme="minorBidi"/>
          <w:caps w:val="0"/>
          <w:noProof/>
          <w:sz w:val="22"/>
          <w:szCs w:val="22"/>
        </w:rPr>
      </w:pPr>
      <w:del w:id="171" w:author="Ehresmann, Rhea K (DFG)" w:date="2023-08-17T10:40:00Z">
        <w:r w:rsidRPr="003544CF" w:rsidDel="003544CF">
          <w:rPr>
            <w:rPrChange w:id="172" w:author="Ehresmann, Rhea K (DFG)" w:date="2023-08-17T10:40:00Z">
              <w:rPr>
                <w:rStyle w:val="Hyperlink"/>
                <w:caps w:val="0"/>
                <w:noProof/>
              </w:rPr>
            </w:rPrChange>
          </w:rPr>
          <w:delText>Tables AND FIGURES</w:delText>
        </w:r>
        <w:r w:rsidDel="003544CF">
          <w:rPr>
            <w:noProof/>
            <w:webHidden/>
          </w:rPr>
          <w:tab/>
          <w:delText>11</w:delText>
        </w:r>
      </w:del>
    </w:p>
    <w:p w14:paraId="3CDA13EB" w14:textId="0592A4FE" w:rsidR="00E84BD2" w:rsidRDefault="00415187" w:rsidP="00772DAC">
      <w:pPr>
        <w:rPr>
          <w:rFonts w:eastAsiaTheme="minorEastAsia"/>
        </w:rPr>
      </w:pPr>
      <w:r>
        <w:fldChar w:fldCharType="end"/>
      </w:r>
      <w:bookmarkEnd w:id="22"/>
      <w:r w:rsidR="00015B0E">
        <w:rPr>
          <w:sz w:val="20"/>
        </w:rPr>
        <w:fldChar w:fldCharType="begin"/>
      </w:r>
      <w:r w:rsidR="007F72F4">
        <w:instrText xml:space="preserve"> TOC \o "1-6" \h \z \u </w:instrText>
      </w:r>
      <w:r w:rsidR="00015B0E">
        <w:rPr>
          <w:sz w:val="20"/>
        </w:rPr>
        <w:fldChar w:fldCharType="separate"/>
      </w:r>
    </w:p>
    <w:p w14:paraId="153AFBCF" w14:textId="77777777" w:rsidR="00E84BD2" w:rsidRDefault="00E84BD2" w:rsidP="00E84BD2">
      <w:pPr>
        <w:rPr>
          <w:rFonts w:eastAsiaTheme="minorEastAsia"/>
        </w:rPr>
      </w:pPr>
    </w:p>
    <w:p w14:paraId="12DAFB16" w14:textId="77777777" w:rsidR="00E84BD2" w:rsidRDefault="00E84BD2" w:rsidP="00E84BD2">
      <w:pPr>
        <w:rPr>
          <w:rFonts w:eastAsiaTheme="minorEastAsia"/>
        </w:rPr>
        <w:sectPr w:rsidR="00E84BD2" w:rsidSect="00E84BD2">
          <w:headerReference w:type="default" r:id="rId18"/>
          <w:footerReference w:type="default" r:id="rId19"/>
          <w:pgSz w:w="12240" w:h="15840" w:code="1"/>
          <w:pgMar w:top="1440" w:right="1440" w:bottom="1440" w:left="1440" w:header="720" w:footer="547" w:gutter="0"/>
          <w:pgNumType w:fmt="lowerRoman" w:start="1"/>
          <w:cols w:space="432"/>
          <w:formProt w:val="0"/>
        </w:sectPr>
      </w:pPr>
    </w:p>
    <w:p w14:paraId="75DF2805" w14:textId="77777777" w:rsidR="00556AD1" w:rsidRDefault="00015B0E" w:rsidP="00826550">
      <w:pPr>
        <w:pStyle w:val="Heading1"/>
      </w:pPr>
      <w:r>
        <w:lastRenderedPageBreak/>
        <w:fldChar w:fldCharType="end"/>
      </w:r>
      <w:bookmarkStart w:id="173" w:name="_Toc315334047"/>
      <w:bookmarkStart w:id="174" w:name="_Toc143161314"/>
      <w:r w:rsidR="00556AD1">
        <w:t>LIST OF TABLES</w:t>
      </w:r>
      <w:bookmarkEnd w:id="173"/>
      <w:bookmarkEnd w:id="174"/>
    </w:p>
    <w:p w14:paraId="0D0F4E64" w14:textId="77777777" w:rsidR="00556AD1" w:rsidRDefault="00556AD1" w:rsidP="00556AD1">
      <w:pPr>
        <w:pStyle w:val="List-Page"/>
      </w:pPr>
      <w:r>
        <w:t>Table</w:t>
      </w:r>
      <w:r>
        <w:tab/>
        <w:t>Page</w:t>
      </w:r>
    </w:p>
    <w:p w14:paraId="09E16EEF" w14:textId="5A79CB7B" w:rsidR="0006332C" w:rsidRDefault="00015B0E">
      <w:pPr>
        <w:pStyle w:val="TableofFigures"/>
        <w:rPr>
          <w:rFonts w:asciiTheme="minorHAnsi" w:eastAsiaTheme="minorEastAsia" w:hAnsiTheme="minorHAnsi" w:cstheme="minorBidi"/>
          <w:noProof/>
          <w:sz w:val="22"/>
          <w:szCs w:val="22"/>
        </w:rPr>
      </w:pPr>
      <w:r>
        <w:fldChar w:fldCharType="begin"/>
      </w:r>
      <w:r w:rsidR="00556AD1">
        <w:instrText xml:space="preserve"> TOC \h \z \c "Table" </w:instrText>
      </w:r>
      <w:r>
        <w:fldChar w:fldCharType="separate"/>
      </w:r>
      <w:hyperlink w:anchor="_Toc105493500" w:history="1">
        <w:r w:rsidR="0006332C" w:rsidRPr="001424AF">
          <w:rPr>
            <w:rStyle w:val="Hyperlink"/>
            <w:noProof/>
          </w:rPr>
          <w:t>Table 1.–Annual harvest objective (round lb), equal quota share (round lb), reported harvest (round lb), exvessel value, number of permits, and effort (days) for the directed commercial Northern Southeast Inside (NSEI) Subdistrict sablefish fishery, 1985–2022.</w:t>
        </w:r>
        <w:r w:rsidR="0006332C">
          <w:rPr>
            <w:noProof/>
            <w:webHidden/>
          </w:rPr>
          <w:tab/>
        </w:r>
        <w:r w:rsidR="0006332C">
          <w:rPr>
            <w:noProof/>
            <w:webHidden/>
          </w:rPr>
          <w:fldChar w:fldCharType="begin"/>
        </w:r>
        <w:r w:rsidR="0006332C">
          <w:rPr>
            <w:noProof/>
            <w:webHidden/>
          </w:rPr>
          <w:instrText xml:space="preserve"> PAGEREF _Toc105493500 \h </w:instrText>
        </w:r>
        <w:r w:rsidR="0006332C">
          <w:rPr>
            <w:noProof/>
            <w:webHidden/>
          </w:rPr>
        </w:r>
        <w:r w:rsidR="0006332C">
          <w:rPr>
            <w:noProof/>
            <w:webHidden/>
          </w:rPr>
          <w:fldChar w:fldCharType="separate"/>
        </w:r>
        <w:r w:rsidR="0006332C">
          <w:rPr>
            <w:noProof/>
            <w:webHidden/>
          </w:rPr>
          <w:t>12</w:t>
        </w:r>
        <w:r w:rsidR="0006332C">
          <w:rPr>
            <w:noProof/>
            <w:webHidden/>
          </w:rPr>
          <w:fldChar w:fldCharType="end"/>
        </w:r>
      </w:hyperlink>
    </w:p>
    <w:p w14:paraId="28698FBB" w14:textId="13F5B4EA" w:rsidR="0006332C" w:rsidRDefault="00000000">
      <w:pPr>
        <w:pStyle w:val="TableofFigures"/>
        <w:rPr>
          <w:rFonts w:asciiTheme="minorHAnsi" w:eastAsiaTheme="minorEastAsia" w:hAnsiTheme="minorHAnsi" w:cstheme="minorBidi"/>
          <w:noProof/>
          <w:sz w:val="22"/>
          <w:szCs w:val="22"/>
        </w:rPr>
      </w:pPr>
      <w:hyperlink w:anchor="_Toc105493501" w:history="1">
        <w:r w:rsidR="0006332C" w:rsidRPr="001424AF">
          <w:rPr>
            <w:rStyle w:val="Hyperlink"/>
            <w:noProof/>
          </w:rPr>
          <w:t xml:space="preserve">Table 2.–Summary of key assessment results used to inform management in 2021 and 2022 and 2021. This table includes the estimates of projected total biomass (sablefish aged 2 years and above) and female spawning stock biomass, estimated biological reference points of unfished female spawning biomass </w:t>
        </w:r>
        <w:r w:rsidR="0006332C" w:rsidRPr="001424AF">
          <w:rPr>
            <w:rStyle w:val="Hyperlink"/>
            <w:i/>
            <w:noProof/>
          </w:rPr>
          <w:t>(</w:t>
        </w:r>
        <m:oMath>
          <m:r>
            <w:rPr>
              <w:rStyle w:val="Hyperlink"/>
              <w:rFonts w:ascii="Cambria Math" w:hAnsi="Cambria Math"/>
              <w:noProof/>
            </w:rPr>
            <m:t>SB100%</m:t>
          </m:r>
        </m:oMath>
        <w:r w:rsidR="0006332C" w:rsidRPr="001424AF">
          <w:rPr>
            <w:rStyle w:val="Hyperlink"/>
            <w:i/>
            <w:noProof/>
          </w:rPr>
          <w:t>)</w:t>
        </w:r>
        <w:r w:rsidR="0006332C" w:rsidRPr="001424AF">
          <w:rPr>
            <w:rStyle w:val="Hyperlink"/>
            <w:noProof/>
          </w:rPr>
          <w:t xml:space="preserve">, female spawning biomass at 50% of unfished levels </w:t>
        </w:r>
        <w:r w:rsidR="0006332C" w:rsidRPr="001424AF">
          <w:rPr>
            <w:rStyle w:val="Hyperlink"/>
            <w:i/>
            <w:noProof/>
          </w:rPr>
          <w:t>(</w:t>
        </w:r>
        <m:oMath>
          <m:r>
            <w:rPr>
              <w:rStyle w:val="Hyperlink"/>
              <w:rFonts w:ascii="Cambria Math" w:hAnsi="Cambria Math"/>
              <w:noProof/>
            </w:rPr>
            <m:t>SB50%</m:t>
          </m:r>
        </m:oMath>
        <w:r w:rsidR="0006332C" w:rsidRPr="001424AF">
          <w:rPr>
            <w:rStyle w:val="Hyperlink"/>
            <w:i/>
            <w:noProof/>
          </w:rPr>
          <w:t>)</w:t>
        </w:r>
        <w:r w:rsidR="0006332C" w:rsidRPr="001424AF">
          <w:rPr>
            <w:rStyle w:val="Hyperlink"/>
            <w:iCs/>
            <w:noProof/>
          </w:rPr>
          <w:t xml:space="preserve">, </w:t>
        </w:r>
        <w:r w:rsidR="0006332C" w:rsidRPr="001424AF">
          <w:rPr>
            <w:rStyle w:val="Hyperlink"/>
            <w:noProof/>
          </w:rPr>
          <w:t xml:space="preserve">and the maximum target fishing mortality of </w:t>
        </w:r>
        <m:oMath>
          <m:r>
            <w:rPr>
              <w:rStyle w:val="Hyperlink"/>
              <w:rFonts w:ascii="Cambria Math" w:hAnsi="Cambria Math"/>
              <w:noProof/>
            </w:rPr>
            <m:t>F50</m:t>
          </m:r>
        </m:oMath>
        <w:r w:rsidR="0006332C" w:rsidRPr="001424AF">
          <w:rPr>
            <w:rStyle w:val="Hyperlink"/>
            <w:noProof/>
          </w:rPr>
          <w:t xml:space="preserve">. Additional values include the maximum permissible Acceptable Biological Catch (max ABC) defined by </w:t>
        </w:r>
        <m:oMath>
          <m:r>
            <w:rPr>
              <w:rStyle w:val="Hyperlink"/>
              <w:rFonts w:ascii="Cambria Math" w:hAnsi="Cambria Math"/>
              <w:noProof/>
            </w:rPr>
            <m:t>F50</m:t>
          </m:r>
        </m:oMath>
        <w:r w:rsidR="0006332C" w:rsidRPr="001424AF">
          <w:rPr>
            <w:rStyle w:val="Hyperlink"/>
            <w:noProof/>
          </w:rPr>
          <w:t>, the estimates of mortality from fishery releases that would result under max ABC and a discard mortality rate of 0.16, and the recommended ABC under the max 15% change management procedure.</w:t>
        </w:r>
        <w:r w:rsidR="0006332C">
          <w:rPr>
            <w:noProof/>
            <w:webHidden/>
          </w:rPr>
          <w:tab/>
        </w:r>
        <w:r w:rsidR="0006332C">
          <w:rPr>
            <w:noProof/>
            <w:webHidden/>
          </w:rPr>
          <w:fldChar w:fldCharType="begin"/>
        </w:r>
        <w:r w:rsidR="0006332C">
          <w:rPr>
            <w:noProof/>
            <w:webHidden/>
          </w:rPr>
          <w:instrText xml:space="preserve"> PAGEREF _Toc105493501 \h </w:instrText>
        </w:r>
        <w:r w:rsidR="0006332C">
          <w:rPr>
            <w:noProof/>
            <w:webHidden/>
          </w:rPr>
        </w:r>
        <w:r w:rsidR="0006332C">
          <w:rPr>
            <w:noProof/>
            <w:webHidden/>
          </w:rPr>
          <w:fldChar w:fldCharType="separate"/>
        </w:r>
        <w:r w:rsidR="0006332C">
          <w:rPr>
            <w:noProof/>
            <w:webHidden/>
          </w:rPr>
          <w:t>13</w:t>
        </w:r>
        <w:r w:rsidR="0006332C">
          <w:rPr>
            <w:noProof/>
            <w:webHidden/>
          </w:rPr>
          <w:fldChar w:fldCharType="end"/>
        </w:r>
      </w:hyperlink>
    </w:p>
    <w:p w14:paraId="74BBC8A8" w14:textId="2E9CD346" w:rsidR="0006332C" w:rsidRDefault="00000000">
      <w:pPr>
        <w:pStyle w:val="TableofFigures"/>
        <w:rPr>
          <w:rFonts w:asciiTheme="minorHAnsi" w:eastAsiaTheme="minorEastAsia" w:hAnsiTheme="minorHAnsi" w:cstheme="minorBidi"/>
          <w:noProof/>
          <w:sz w:val="22"/>
          <w:szCs w:val="22"/>
        </w:rPr>
      </w:pPr>
      <w:hyperlink w:anchor="_Toc105493502" w:history="1">
        <w:r w:rsidR="0006332C" w:rsidRPr="001424AF">
          <w:rPr>
            <w:rStyle w:val="Hyperlink"/>
            <w:noProof/>
          </w:rPr>
          <w:t>Table 3.–Decrement types and amounts, 2017–2022. Estimated catch is in round pounds of sablefish.</w:t>
        </w:r>
        <w:r w:rsidR="0006332C">
          <w:rPr>
            <w:noProof/>
            <w:webHidden/>
          </w:rPr>
          <w:tab/>
        </w:r>
        <w:r w:rsidR="0006332C">
          <w:rPr>
            <w:noProof/>
            <w:webHidden/>
          </w:rPr>
          <w:fldChar w:fldCharType="begin"/>
        </w:r>
        <w:r w:rsidR="0006332C">
          <w:rPr>
            <w:noProof/>
            <w:webHidden/>
          </w:rPr>
          <w:instrText xml:space="preserve"> PAGEREF _Toc105493502 \h </w:instrText>
        </w:r>
        <w:r w:rsidR="0006332C">
          <w:rPr>
            <w:noProof/>
            <w:webHidden/>
          </w:rPr>
        </w:r>
        <w:r w:rsidR="0006332C">
          <w:rPr>
            <w:noProof/>
            <w:webHidden/>
          </w:rPr>
          <w:fldChar w:fldCharType="separate"/>
        </w:r>
        <w:r w:rsidR="0006332C">
          <w:rPr>
            <w:noProof/>
            <w:webHidden/>
          </w:rPr>
          <w:t>14</w:t>
        </w:r>
        <w:r w:rsidR="0006332C">
          <w:rPr>
            <w:noProof/>
            <w:webHidden/>
          </w:rPr>
          <w:fldChar w:fldCharType="end"/>
        </w:r>
      </w:hyperlink>
    </w:p>
    <w:p w14:paraId="630DB90F" w14:textId="17D3DB27" w:rsidR="0006332C" w:rsidRDefault="00000000">
      <w:pPr>
        <w:pStyle w:val="TableofFigures"/>
        <w:rPr>
          <w:rFonts w:asciiTheme="minorHAnsi" w:eastAsiaTheme="minorEastAsia" w:hAnsiTheme="minorHAnsi" w:cstheme="minorBidi"/>
          <w:noProof/>
          <w:sz w:val="22"/>
          <w:szCs w:val="22"/>
        </w:rPr>
      </w:pPr>
      <w:hyperlink w:anchor="_Toc105493503" w:history="1">
        <w:r w:rsidR="0006332C" w:rsidRPr="001424AF">
          <w:rPr>
            <w:rStyle w:val="Hyperlink"/>
            <w:noProof/>
          </w:rPr>
          <w:t>Table 4.–Sablefish harvest (round pounds) from the Northern Southeast Inside Subdistrict (NSEI) longline survey, 1988–2022, survey removal decrement (survey harvest minus the combined harvest allocated to the equal quota shares of permit holders aboard the survey vessels), and the number of permit holders participating in the survey.</w:t>
        </w:r>
        <w:r w:rsidR="0006332C">
          <w:rPr>
            <w:noProof/>
            <w:webHidden/>
          </w:rPr>
          <w:tab/>
        </w:r>
        <w:r w:rsidR="0006332C">
          <w:rPr>
            <w:noProof/>
            <w:webHidden/>
          </w:rPr>
          <w:fldChar w:fldCharType="begin"/>
        </w:r>
        <w:r w:rsidR="0006332C">
          <w:rPr>
            <w:noProof/>
            <w:webHidden/>
          </w:rPr>
          <w:instrText xml:space="preserve"> PAGEREF _Toc105493503 \h </w:instrText>
        </w:r>
        <w:r w:rsidR="0006332C">
          <w:rPr>
            <w:noProof/>
            <w:webHidden/>
          </w:rPr>
        </w:r>
        <w:r w:rsidR="0006332C">
          <w:rPr>
            <w:noProof/>
            <w:webHidden/>
          </w:rPr>
          <w:fldChar w:fldCharType="separate"/>
        </w:r>
        <w:r w:rsidR="0006332C">
          <w:rPr>
            <w:noProof/>
            <w:webHidden/>
          </w:rPr>
          <w:t>15</w:t>
        </w:r>
        <w:r w:rsidR="0006332C">
          <w:rPr>
            <w:noProof/>
            <w:webHidden/>
          </w:rPr>
          <w:fldChar w:fldCharType="end"/>
        </w:r>
      </w:hyperlink>
    </w:p>
    <w:p w14:paraId="511BF281" w14:textId="2081612C" w:rsidR="00556AD1" w:rsidRPr="00556AD1" w:rsidRDefault="00015B0E" w:rsidP="00556AD1">
      <w:r>
        <w:fldChar w:fldCharType="end"/>
      </w:r>
    </w:p>
    <w:p w14:paraId="38332CEF" w14:textId="77777777" w:rsidR="00556AD1" w:rsidRDefault="00556AD1" w:rsidP="00556AD1"/>
    <w:p w14:paraId="1E4FA026" w14:textId="77777777" w:rsidR="00556AD1" w:rsidRDefault="00556AD1" w:rsidP="00556AD1">
      <w:pPr>
        <w:pStyle w:val="Heading1"/>
      </w:pPr>
      <w:bookmarkStart w:id="175" w:name="_Toc315334048"/>
      <w:bookmarkStart w:id="176" w:name="_Toc143161315"/>
      <w:commentRangeStart w:id="177"/>
      <w:r>
        <w:t>LIST OF FIGURES</w:t>
      </w:r>
      <w:bookmarkEnd w:id="175"/>
      <w:commentRangeEnd w:id="177"/>
      <w:r w:rsidR="003544CF">
        <w:rPr>
          <w:rStyle w:val="CommentReference"/>
          <w:rFonts w:ascii="Times New Roman" w:hAnsi="Times New Roman"/>
          <w:b w:val="0"/>
          <w:caps w:val="0"/>
        </w:rPr>
        <w:commentReference w:id="177"/>
      </w:r>
      <w:bookmarkEnd w:id="176"/>
    </w:p>
    <w:p w14:paraId="6FBF84AE" w14:textId="77777777" w:rsidR="00556AD1" w:rsidRDefault="00556AD1" w:rsidP="00556AD1">
      <w:pPr>
        <w:pStyle w:val="List-Page"/>
      </w:pPr>
      <w:r>
        <w:t>Figure</w:t>
      </w:r>
      <w:r>
        <w:tab/>
        <w:t>Page</w:t>
      </w:r>
    </w:p>
    <w:p w14:paraId="10C17768" w14:textId="1CACABFD" w:rsidR="0006332C" w:rsidRDefault="00015B0E">
      <w:pPr>
        <w:pStyle w:val="TableofFigures"/>
        <w:rPr>
          <w:rFonts w:asciiTheme="minorHAnsi" w:eastAsiaTheme="minorEastAsia" w:hAnsiTheme="minorHAnsi" w:cstheme="minorBidi"/>
          <w:noProof/>
          <w:sz w:val="22"/>
          <w:szCs w:val="22"/>
        </w:rPr>
      </w:pPr>
      <w:r>
        <w:fldChar w:fldCharType="begin"/>
      </w:r>
      <w:r w:rsidR="00EF14E4">
        <w:instrText xml:space="preserve"> TOC \h \z \c "Figure" </w:instrText>
      </w:r>
      <w:r>
        <w:fldChar w:fldCharType="separate"/>
      </w:r>
      <w:hyperlink w:anchor="_Toc105493489" w:history="1">
        <w:r w:rsidR="0006332C" w:rsidRPr="00A22157">
          <w:rPr>
            <w:rStyle w:val="Hyperlink"/>
            <w:noProof/>
          </w:rPr>
          <w:t>Figure 1.–Northern Southeast Inside (NSEI) and Southern Southeast Inside (SSEI) Subdistricts including restricted waters of Glacier Bay National Park and Preserve and Annette Islands Reserve.</w:t>
        </w:r>
        <w:r w:rsidR="0006332C">
          <w:rPr>
            <w:noProof/>
            <w:webHidden/>
          </w:rPr>
          <w:tab/>
        </w:r>
        <w:r w:rsidR="0006332C">
          <w:rPr>
            <w:noProof/>
            <w:webHidden/>
          </w:rPr>
          <w:fldChar w:fldCharType="begin"/>
        </w:r>
        <w:r w:rsidR="0006332C">
          <w:rPr>
            <w:noProof/>
            <w:webHidden/>
          </w:rPr>
          <w:instrText xml:space="preserve"> PAGEREF _Toc105493489 \h </w:instrText>
        </w:r>
        <w:r w:rsidR="0006332C">
          <w:rPr>
            <w:noProof/>
            <w:webHidden/>
          </w:rPr>
        </w:r>
        <w:r w:rsidR="0006332C">
          <w:rPr>
            <w:noProof/>
            <w:webHidden/>
          </w:rPr>
          <w:fldChar w:fldCharType="separate"/>
        </w:r>
        <w:r w:rsidR="0006332C">
          <w:rPr>
            <w:noProof/>
            <w:webHidden/>
          </w:rPr>
          <w:t>16</w:t>
        </w:r>
        <w:r w:rsidR="0006332C">
          <w:rPr>
            <w:noProof/>
            <w:webHidden/>
          </w:rPr>
          <w:fldChar w:fldCharType="end"/>
        </w:r>
      </w:hyperlink>
    </w:p>
    <w:p w14:paraId="690E8827" w14:textId="1832908A" w:rsidR="0006332C" w:rsidRDefault="00000000">
      <w:pPr>
        <w:pStyle w:val="TableofFigures"/>
        <w:rPr>
          <w:rFonts w:asciiTheme="minorHAnsi" w:eastAsiaTheme="minorEastAsia" w:hAnsiTheme="minorHAnsi" w:cstheme="minorBidi"/>
          <w:noProof/>
          <w:sz w:val="22"/>
          <w:szCs w:val="22"/>
        </w:rPr>
      </w:pPr>
      <w:hyperlink w:anchor="_Toc105493490" w:history="1">
        <w:r w:rsidR="0006332C" w:rsidRPr="00A22157">
          <w:rPr>
            <w:rStyle w:val="Hyperlink"/>
            <w:noProof/>
          </w:rPr>
          <w:t>Figure 2.–Catch, landings by port, and ex-vessel value for Northern Southeast Inside (NSEI) Subdistrict commercial sablefish 1985–2021.  The asterisk denotes the COVID-19 pandemic and potential effects on ex-vessel value in 2021.</w:t>
        </w:r>
        <w:r w:rsidR="0006332C">
          <w:rPr>
            <w:noProof/>
            <w:webHidden/>
          </w:rPr>
          <w:tab/>
        </w:r>
        <w:r w:rsidR="0006332C">
          <w:rPr>
            <w:noProof/>
            <w:webHidden/>
          </w:rPr>
          <w:fldChar w:fldCharType="begin"/>
        </w:r>
        <w:r w:rsidR="0006332C">
          <w:rPr>
            <w:noProof/>
            <w:webHidden/>
          </w:rPr>
          <w:instrText xml:space="preserve"> PAGEREF _Toc105493490 \h </w:instrText>
        </w:r>
        <w:r w:rsidR="0006332C">
          <w:rPr>
            <w:noProof/>
            <w:webHidden/>
          </w:rPr>
        </w:r>
        <w:r w:rsidR="0006332C">
          <w:rPr>
            <w:noProof/>
            <w:webHidden/>
          </w:rPr>
          <w:fldChar w:fldCharType="separate"/>
        </w:r>
        <w:r w:rsidR="0006332C">
          <w:rPr>
            <w:noProof/>
            <w:webHidden/>
          </w:rPr>
          <w:t>17</w:t>
        </w:r>
        <w:r w:rsidR="0006332C">
          <w:rPr>
            <w:noProof/>
            <w:webHidden/>
          </w:rPr>
          <w:fldChar w:fldCharType="end"/>
        </w:r>
      </w:hyperlink>
    </w:p>
    <w:p w14:paraId="6D8A22EC" w14:textId="1958FFDB" w:rsidR="0006332C" w:rsidRDefault="00000000">
      <w:pPr>
        <w:pStyle w:val="TableofFigures"/>
        <w:rPr>
          <w:rFonts w:asciiTheme="minorHAnsi" w:eastAsiaTheme="minorEastAsia" w:hAnsiTheme="minorHAnsi" w:cstheme="minorBidi"/>
          <w:noProof/>
          <w:sz w:val="22"/>
          <w:szCs w:val="22"/>
        </w:rPr>
      </w:pPr>
      <w:hyperlink w:anchor="_Toc105493491" w:history="1">
        <w:r w:rsidR="0006332C" w:rsidRPr="00A22157">
          <w:rPr>
            <w:rStyle w:val="Hyperlink"/>
            <w:noProof/>
          </w:rPr>
          <w:t>Figure 3.–Fits to indices of catch and abundance with the assumed error distribution shown as shaded grey polygons.  Input data are shown as grey points and model fits are shown in black.  Indices include (A) harvest (million round pounds); (B) fishery catch per unit effort in round pounds with separate selectivity and catchability time periods before and after the implementation of the Equal Quota Share (EQS) program in 1994; (C) survey catch per unit effort in number of fish per hook; and (D) mark-recapture abundance estimates in millions. Solid and dashed-lines in panel D reflect years for which data were and were not available, respectively.</w:t>
        </w:r>
        <w:r w:rsidR="0006332C">
          <w:rPr>
            <w:noProof/>
            <w:webHidden/>
          </w:rPr>
          <w:tab/>
        </w:r>
        <w:r w:rsidR="0006332C">
          <w:rPr>
            <w:noProof/>
            <w:webHidden/>
          </w:rPr>
          <w:fldChar w:fldCharType="begin"/>
        </w:r>
        <w:r w:rsidR="0006332C">
          <w:rPr>
            <w:noProof/>
            <w:webHidden/>
          </w:rPr>
          <w:instrText xml:space="preserve"> PAGEREF _Toc105493491 \h </w:instrText>
        </w:r>
        <w:r w:rsidR="0006332C">
          <w:rPr>
            <w:noProof/>
            <w:webHidden/>
          </w:rPr>
        </w:r>
        <w:r w:rsidR="0006332C">
          <w:rPr>
            <w:noProof/>
            <w:webHidden/>
          </w:rPr>
          <w:fldChar w:fldCharType="separate"/>
        </w:r>
        <w:r w:rsidR="0006332C">
          <w:rPr>
            <w:noProof/>
            <w:webHidden/>
          </w:rPr>
          <w:t>18</w:t>
        </w:r>
        <w:r w:rsidR="0006332C">
          <w:rPr>
            <w:noProof/>
            <w:webHidden/>
          </w:rPr>
          <w:fldChar w:fldCharType="end"/>
        </w:r>
      </w:hyperlink>
    </w:p>
    <w:p w14:paraId="676AA102" w14:textId="1BF85C3C" w:rsidR="0006332C" w:rsidRDefault="00000000">
      <w:pPr>
        <w:pStyle w:val="TableofFigures"/>
        <w:rPr>
          <w:rFonts w:asciiTheme="minorHAnsi" w:eastAsiaTheme="minorEastAsia" w:hAnsiTheme="minorHAnsi" w:cstheme="minorBidi"/>
          <w:noProof/>
          <w:sz w:val="22"/>
          <w:szCs w:val="22"/>
        </w:rPr>
      </w:pPr>
      <w:hyperlink w:anchor="_Toc105493492" w:history="1">
        <w:r w:rsidR="0006332C" w:rsidRPr="00A22157">
          <w:rPr>
            <w:rStyle w:val="Hyperlink"/>
            <w:noProof/>
          </w:rPr>
          <w:t>Figure 4.–Model predictions of (A) age-2 recruitment (millions); (B) female spawning stock biomass (million pounds); (C) exploitable abundance (millions); and (D) exploitable biomass (million pounds).</w:t>
        </w:r>
        <w:r w:rsidR="0006332C">
          <w:rPr>
            <w:noProof/>
            <w:webHidden/>
          </w:rPr>
          <w:tab/>
        </w:r>
        <w:r w:rsidR="0006332C">
          <w:rPr>
            <w:noProof/>
            <w:webHidden/>
          </w:rPr>
          <w:fldChar w:fldCharType="begin"/>
        </w:r>
        <w:r w:rsidR="0006332C">
          <w:rPr>
            <w:noProof/>
            <w:webHidden/>
          </w:rPr>
          <w:instrText xml:space="preserve"> PAGEREF _Toc105493492 \h </w:instrText>
        </w:r>
        <w:r w:rsidR="0006332C">
          <w:rPr>
            <w:noProof/>
            <w:webHidden/>
          </w:rPr>
        </w:r>
        <w:r w:rsidR="0006332C">
          <w:rPr>
            <w:noProof/>
            <w:webHidden/>
          </w:rPr>
          <w:fldChar w:fldCharType="separate"/>
        </w:r>
        <w:r w:rsidR="0006332C">
          <w:rPr>
            <w:noProof/>
            <w:webHidden/>
          </w:rPr>
          <w:t>19</w:t>
        </w:r>
        <w:r w:rsidR="0006332C">
          <w:rPr>
            <w:noProof/>
            <w:webHidden/>
          </w:rPr>
          <w:fldChar w:fldCharType="end"/>
        </w:r>
      </w:hyperlink>
    </w:p>
    <w:p w14:paraId="00AFAB83" w14:textId="09ABC1CC" w:rsidR="0006332C" w:rsidRDefault="00000000">
      <w:pPr>
        <w:pStyle w:val="TableofFigures"/>
        <w:rPr>
          <w:rFonts w:asciiTheme="minorHAnsi" w:eastAsiaTheme="minorEastAsia" w:hAnsiTheme="minorHAnsi" w:cstheme="minorBidi"/>
          <w:noProof/>
          <w:sz w:val="22"/>
          <w:szCs w:val="22"/>
        </w:rPr>
      </w:pPr>
      <w:hyperlink w:anchor="_Toc105493493" w:history="1">
        <w:r w:rsidR="0006332C" w:rsidRPr="00A22157">
          <w:rPr>
            <w:rStyle w:val="Hyperlink"/>
            <w:noProof/>
          </w:rPr>
          <w:t xml:space="preserve">Figure 5.–Mohn’s </w:t>
        </w:r>
        <w:r w:rsidR="0006332C" w:rsidRPr="00A22157">
          <w:rPr>
            <w:rStyle w:val="Hyperlink"/>
            <w:rFonts w:ascii="Symbol" w:hAnsi="Symbol"/>
            <w:noProof/>
          </w:rPr>
          <w:t></w:t>
        </w:r>
        <w:r w:rsidR="0006332C" w:rsidRPr="00A22157">
          <w:rPr>
            <w:rStyle w:val="Hyperlink"/>
            <w:noProof/>
          </w:rPr>
          <w:t xml:space="preserve"> and retrospective peels of sablefish spawning biomass.</w:t>
        </w:r>
        <w:r w:rsidR="0006332C">
          <w:rPr>
            <w:noProof/>
            <w:webHidden/>
          </w:rPr>
          <w:tab/>
        </w:r>
        <w:r w:rsidR="0006332C">
          <w:rPr>
            <w:noProof/>
            <w:webHidden/>
          </w:rPr>
          <w:fldChar w:fldCharType="begin"/>
        </w:r>
        <w:r w:rsidR="0006332C">
          <w:rPr>
            <w:noProof/>
            <w:webHidden/>
          </w:rPr>
          <w:instrText xml:space="preserve"> PAGEREF _Toc105493493 \h </w:instrText>
        </w:r>
        <w:r w:rsidR="0006332C">
          <w:rPr>
            <w:noProof/>
            <w:webHidden/>
          </w:rPr>
        </w:r>
        <w:r w:rsidR="0006332C">
          <w:rPr>
            <w:noProof/>
            <w:webHidden/>
          </w:rPr>
          <w:fldChar w:fldCharType="separate"/>
        </w:r>
        <w:r w:rsidR="0006332C">
          <w:rPr>
            <w:noProof/>
            <w:webHidden/>
          </w:rPr>
          <w:t>20</w:t>
        </w:r>
        <w:r w:rsidR="0006332C">
          <w:rPr>
            <w:noProof/>
            <w:webHidden/>
          </w:rPr>
          <w:fldChar w:fldCharType="end"/>
        </w:r>
      </w:hyperlink>
    </w:p>
    <w:p w14:paraId="6E5375A3" w14:textId="2256206E" w:rsidR="0006332C" w:rsidRDefault="00000000">
      <w:pPr>
        <w:pStyle w:val="TableofFigures"/>
        <w:rPr>
          <w:rFonts w:asciiTheme="minorHAnsi" w:eastAsiaTheme="minorEastAsia" w:hAnsiTheme="minorHAnsi" w:cstheme="minorBidi"/>
          <w:noProof/>
          <w:sz w:val="22"/>
          <w:szCs w:val="22"/>
        </w:rPr>
      </w:pPr>
      <w:hyperlink w:anchor="_Toc105493494" w:history="1">
        <w:r w:rsidR="0006332C" w:rsidRPr="00A22157">
          <w:rPr>
            <w:rStyle w:val="Hyperlink"/>
            <w:noProof/>
          </w:rPr>
          <w:t>Figure 6.–Fits to fishery age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_Toc105493494 \h </w:instrText>
        </w:r>
        <w:r w:rsidR="0006332C">
          <w:rPr>
            <w:noProof/>
            <w:webHidden/>
          </w:rPr>
        </w:r>
        <w:r w:rsidR="0006332C">
          <w:rPr>
            <w:noProof/>
            <w:webHidden/>
          </w:rPr>
          <w:fldChar w:fldCharType="separate"/>
        </w:r>
        <w:r w:rsidR="0006332C">
          <w:rPr>
            <w:noProof/>
            <w:webHidden/>
          </w:rPr>
          <w:t>21</w:t>
        </w:r>
        <w:r w:rsidR="0006332C">
          <w:rPr>
            <w:noProof/>
            <w:webHidden/>
          </w:rPr>
          <w:fldChar w:fldCharType="end"/>
        </w:r>
      </w:hyperlink>
    </w:p>
    <w:p w14:paraId="12D4DF23" w14:textId="05D2969F" w:rsidR="0006332C" w:rsidRDefault="00000000">
      <w:pPr>
        <w:pStyle w:val="TableofFigures"/>
        <w:rPr>
          <w:rFonts w:asciiTheme="minorHAnsi" w:eastAsiaTheme="minorEastAsia" w:hAnsiTheme="minorHAnsi" w:cstheme="minorBidi"/>
          <w:noProof/>
          <w:sz w:val="22"/>
          <w:szCs w:val="22"/>
        </w:rPr>
      </w:pPr>
      <w:hyperlink w:anchor="_Toc105493495" w:history="1">
        <w:r w:rsidR="0006332C" w:rsidRPr="00A22157">
          <w:rPr>
            <w:rStyle w:val="Hyperlink"/>
            <w:noProof/>
          </w:rPr>
          <w:t>Figure 7.–Fits to survey age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_Toc105493495 \h </w:instrText>
        </w:r>
        <w:r w:rsidR="0006332C">
          <w:rPr>
            <w:noProof/>
            <w:webHidden/>
          </w:rPr>
        </w:r>
        <w:r w:rsidR="0006332C">
          <w:rPr>
            <w:noProof/>
            <w:webHidden/>
          </w:rPr>
          <w:fldChar w:fldCharType="separate"/>
        </w:r>
        <w:r w:rsidR="0006332C">
          <w:rPr>
            <w:noProof/>
            <w:webHidden/>
          </w:rPr>
          <w:t>22</w:t>
        </w:r>
        <w:r w:rsidR="0006332C">
          <w:rPr>
            <w:noProof/>
            <w:webHidden/>
          </w:rPr>
          <w:fldChar w:fldCharType="end"/>
        </w:r>
      </w:hyperlink>
    </w:p>
    <w:p w14:paraId="0B80F68B" w14:textId="2A4C7E61" w:rsidR="0006332C" w:rsidRDefault="00000000">
      <w:pPr>
        <w:pStyle w:val="TableofFigures"/>
        <w:rPr>
          <w:rFonts w:asciiTheme="minorHAnsi" w:eastAsiaTheme="minorEastAsia" w:hAnsiTheme="minorHAnsi" w:cstheme="minorBidi"/>
          <w:noProof/>
          <w:sz w:val="22"/>
          <w:szCs w:val="22"/>
        </w:rPr>
      </w:pPr>
      <w:hyperlink w:anchor="_Toc105493496" w:history="1">
        <w:r w:rsidR="0006332C" w:rsidRPr="00A22157">
          <w:rPr>
            <w:rStyle w:val="Hyperlink"/>
            <w:noProof/>
          </w:rPr>
          <w:t>Figure 8.–Fits to female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_Toc105493496 \h </w:instrText>
        </w:r>
        <w:r w:rsidR="0006332C">
          <w:rPr>
            <w:noProof/>
            <w:webHidden/>
          </w:rPr>
        </w:r>
        <w:r w:rsidR="0006332C">
          <w:rPr>
            <w:noProof/>
            <w:webHidden/>
          </w:rPr>
          <w:fldChar w:fldCharType="separate"/>
        </w:r>
        <w:r w:rsidR="0006332C">
          <w:rPr>
            <w:noProof/>
            <w:webHidden/>
          </w:rPr>
          <w:t>23</w:t>
        </w:r>
        <w:r w:rsidR="0006332C">
          <w:rPr>
            <w:noProof/>
            <w:webHidden/>
          </w:rPr>
          <w:fldChar w:fldCharType="end"/>
        </w:r>
      </w:hyperlink>
    </w:p>
    <w:p w14:paraId="6D7EE824" w14:textId="21C3ADB4" w:rsidR="0006332C" w:rsidRDefault="00000000">
      <w:pPr>
        <w:pStyle w:val="TableofFigures"/>
        <w:rPr>
          <w:rFonts w:asciiTheme="minorHAnsi" w:eastAsiaTheme="minorEastAsia" w:hAnsiTheme="minorHAnsi" w:cstheme="minorBidi"/>
          <w:noProof/>
          <w:sz w:val="22"/>
          <w:szCs w:val="22"/>
        </w:rPr>
      </w:pPr>
      <w:hyperlink w:anchor="_Toc105493497" w:history="1">
        <w:r w:rsidR="0006332C" w:rsidRPr="00A22157">
          <w:rPr>
            <w:rStyle w:val="Hyperlink"/>
            <w:noProof/>
          </w:rPr>
          <w:t>Figure 9.–Fits to male fishery length compositions, 2002–2021.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_Toc105493497 \h </w:instrText>
        </w:r>
        <w:r w:rsidR="0006332C">
          <w:rPr>
            <w:noProof/>
            <w:webHidden/>
          </w:rPr>
        </w:r>
        <w:r w:rsidR="0006332C">
          <w:rPr>
            <w:noProof/>
            <w:webHidden/>
          </w:rPr>
          <w:fldChar w:fldCharType="separate"/>
        </w:r>
        <w:r w:rsidR="0006332C">
          <w:rPr>
            <w:noProof/>
            <w:webHidden/>
          </w:rPr>
          <w:t>24</w:t>
        </w:r>
        <w:r w:rsidR="0006332C">
          <w:rPr>
            <w:noProof/>
            <w:webHidden/>
          </w:rPr>
          <w:fldChar w:fldCharType="end"/>
        </w:r>
      </w:hyperlink>
    </w:p>
    <w:p w14:paraId="389CAF61" w14:textId="2DDD2D24" w:rsidR="0006332C" w:rsidRDefault="00000000">
      <w:pPr>
        <w:pStyle w:val="TableofFigures"/>
        <w:rPr>
          <w:rFonts w:asciiTheme="minorHAnsi" w:eastAsiaTheme="minorEastAsia" w:hAnsiTheme="minorHAnsi" w:cstheme="minorBidi"/>
          <w:noProof/>
          <w:sz w:val="22"/>
          <w:szCs w:val="22"/>
        </w:rPr>
      </w:pPr>
      <w:hyperlink w:anchor="_Toc105493498" w:history="1">
        <w:r w:rsidR="0006332C" w:rsidRPr="00A22157">
          <w:rPr>
            <w:rStyle w:val="Hyperlink"/>
            <w:noProof/>
          </w:rPr>
          <w:t>Figure 10.–Fits to female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_Toc105493498 \h </w:instrText>
        </w:r>
        <w:r w:rsidR="0006332C">
          <w:rPr>
            <w:noProof/>
            <w:webHidden/>
          </w:rPr>
        </w:r>
        <w:r w:rsidR="0006332C">
          <w:rPr>
            <w:noProof/>
            <w:webHidden/>
          </w:rPr>
          <w:fldChar w:fldCharType="separate"/>
        </w:r>
        <w:r w:rsidR="0006332C">
          <w:rPr>
            <w:noProof/>
            <w:webHidden/>
          </w:rPr>
          <w:t>25</w:t>
        </w:r>
        <w:r w:rsidR="0006332C">
          <w:rPr>
            <w:noProof/>
            <w:webHidden/>
          </w:rPr>
          <w:fldChar w:fldCharType="end"/>
        </w:r>
      </w:hyperlink>
    </w:p>
    <w:p w14:paraId="6E00F148" w14:textId="22F078DE" w:rsidR="0006332C" w:rsidRDefault="00000000">
      <w:pPr>
        <w:pStyle w:val="TableofFigures"/>
        <w:rPr>
          <w:rFonts w:asciiTheme="minorHAnsi" w:eastAsiaTheme="minorEastAsia" w:hAnsiTheme="minorHAnsi" w:cstheme="minorBidi"/>
          <w:noProof/>
          <w:sz w:val="22"/>
          <w:szCs w:val="22"/>
        </w:rPr>
      </w:pPr>
      <w:hyperlink w:anchor="_Toc105493499" w:history="1">
        <w:r w:rsidR="0006332C" w:rsidRPr="00A22157">
          <w:rPr>
            <w:rStyle w:val="Hyperlink"/>
            <w:noProof/>
          </w:rPr>
          <w:t>Figure 11.–Fits to male survey length compositions, 1997–2021. Observed (gray bars) and predicted proportions-at-age (black lines) shown.</w:t>
        </w:r>
        <w:r w:rsidR="0006332C">
          <w:rPr>
            <w:noProof/>
            <w:webHidden/>
          </w:rPr>
          <w:tab/>
        </w:r>
        <w:r w:rsidR="0006332C">
          <w:rPr>
            <w:noProof/>
            <w:webHidden/>
          </w:rPr>
          <w:fldChar w:fldCharType="begin"/>
        </w:r>
        <w:r w:rsidR="0006332C">
          <w:rPr>
            <w:noProof/>
            <w:webHidden/>
          </w:rPr>
          <w:instrText xml:space="preserve"> PAGEREF _Toc105493499 \h </w:instrText>
        </w:r>
        <w:r w:rsidR="0006332C">
          <w:rPr>
            <w:noProof/>
            <w:webHidden/>
          </w:rPr>
        </w:r>
        <w:r w:rsidR="0006332C">
          <w:rPr>
            <w:noProof/>
            <w:webHidden/>
          </w:rPr>
          <w:fldChar w:fldCharType="separate"/>
        </w:r>
        <w:r w:rsidR="0006332C">
          <w:rPr>
            <w:noProof/>
            <w:webHidden/>
          </w:rPr>
          <w:t>26</w:t>
        </w:r>
        <w:r w:rsidR="0006332C">
          <w:rPr>
            <w:noProof/>
            <w:webHidden/>
          </w:rPr>
          <w:fldChar w:fldCharType="end"/>
        </w:r>
      </w:hyperlink>
    </w:p>
    <w:p w14:paraId="5F1F0B6E" w14:textId="35353737" w:rsidR="00EF14E4" w:rsidRPr="00EF14E4" w:rsidRDefault="00015B0E" w:rsidP="00EF14E4">
      <w:r>
        <w:fldChar w:fldCharType="end"/>
      </w:r>
    </w:p>
    <w:p w14:paraId="04D539C8" w14:textId="6ADBC852" w:rsidR="00556AD1" w:rsidRPr="00556AD1" w:rsidRDefault="00556AD1" w:rsidP="00556AD1">
      <w:pPr>
        <w:pStyle w:val="List-Page"/>
      </w:pPr>
    </w:p>
    <w:p w14:paraId="031672BF" w14:textId="77777777" w:rsidR="00556AD1" w:rsidRDefault="00556AD1" w:rsidP="00556AD1"/>
    <w:p w14:paraId="0F3CA8A3" w14:textId="77777777" w:rsidR="00556AD1" w:rsidRDefault="00556AD1" w:rsidP="00556AD1">
      <w:pPr>
        <w:sectPr w:rsidR="00556AD1" w:rsidSect="00C506F1">
          <w:pgSz w:w="12240" w:h="15840" w:code="1"/>
          <w:pgMar w:top="1440" w:right="1440" w:bottom="1440" w:left="1440" w:header="720" w:footer="547" w:gutter="0"/>
          <w:pgNumType w:fmt="lowerRoman"/>
          <w:cols w:space="432"/>
          <w:formProt w:val="0"/>
        </w:sectPr>
      </w:pPr>
    </w:p>
    <w:p w14:paraId="251E1EE1" w14:textId="77777777" w:rsidR="00556AD1" w:rsidRDefault="00556AD1" w:rsidP="00556AD1">
      <w:pPr>
        <w:pStyle w:val="Heading1"/>
      </w:pPr>
      <w:bookmarkStart w:id="178" w:name="_Toc315334050"/>
      <w:bookmarkStart w:id="179" w:name="_Toc143161316"/>
      <w:r>
        <w:lastRenderedPageBreak/>
        <w:t>abstract</w:t>
      </w:r>
      <w:bookmarkEnd w:id="178"/>
      <w:bookmarkEnd w:id="179"/>
    </w:p>
    <w:p w14:paraId="7DF9BB93" w14:textId="06A351A3" w:rsidR="005A0419" w:rsidRPr="00830326" w:rsidRDefault="005A0419" w:rsidP="005A0419">
      <w:pPr>
        <w:pStyle w:val="Abstract"/>
      </w:pPr>
      <w:r w:rsidRPr="00830326">
        <w:t xml:space="preserve">This report provides an overview of the stock assessment, harvest strategy, </w:t>
      </w:r>
      <w:r w:rsidRPr="007E7FC9">
        <w:t xml:space="preserve">and regulations effective for the </w:t>
      </w:r>
      <w:r w:rsidR="000B1243" w:rsidRPr="007E7FC9">
        <w:t>202</w:t>
      </w:r>
      <w:r w:rsidR="000B1243">
        <w:t>3</w:t>
      </w:r>
      <w:r w:rsidR="000B1243" w:rsidRPr="007E7FC9">
        <w:t xml:space="preserve"> </w:t>
      </w:r>
      <w:r w:rsidRPr="007E7FC9">
        <w:t xml:space="preserve">Northern Southeast Inside (NSEI) sablefish </w:t>
      </w:r>
      <w:r w:rsidR="00A05D08">
        <w:t>(</w:t>
      </w:r>
      <w:r w:rsidRPr="007E7FC9">
        <w:rPr>
          <w:i/>
        </w:rPr>
        <w:t>Anoplopoma fimbria</w:t>
      </w:r>
      <w:r w:rsidR="00A05D08">
        <w:rPr>
          <w:i/>
        </w:rPr>
        <w:t>)</w:t>
      </w:r>
      <w:r w:rsidRPr="007E7FC9">
        <w:t xml:space="preserve"> commercial fishery. The NSEI sablefish commercial fishery is scheduled to open August 15 and close November 15</w:t>
      </w:r>
      <w:r w:rsidR="000B1243">
        <w:t xml:space="preserve"> and open to both longline and pot gear</w:t>
      </w:r>
      <w:r w:rsidRPr="007E7FC9">
        <w:t xml:space="preserve">. The </w:t>
      </w:r>
      <w:r w:rsidR="000B1243">
        <w:t>2023</w:t>
      </w:r>
      <w:r w:rsidR="000B1243" w:rsidRPr="007E7FC9">
        <w:t xml:space="preserve"> </w:t>
      </w:r>
      <w:r w:rsidRPr="007E7FC9">
        <w:t xml:space="preserve">NSEI sablefish commercial fishery annual harvest objective is </w:t>
      </w:r>
      <w:r w:rsidR="008A1C78" w:rsidRPr="008A1C78">
        <w:rPr>
          <w:rStyle w:val="Strong"/>
          <w:b w:val="0"/>
          <w:bCs w:val="0"/>
          <w:shd w:val="clear" w:color="auto" w:fill="FFFFFF"/>
        </w:rPr>
        <w:t>1,</w:t>
      </w:r>
      <w:del w:id="180" w:author="Ehresmann, Rhea K (DFG)" w:date="2023-08-16T08:35:00Z">
        <w:r w:rsidR="008A1C78" w:rsidRPr="008A1C78" w:rsidDel="00B1493D">
          <w:rPr>
            <w:rStyle w:val="Strong"/>
            <w:b w:val="0"/>
            <w:bCs w:val="0"/>
            <w:shd w:val="clear" w:color="auto" w:fill="FFFFFF"/>
          </w:rPr>
          <w:delText>395</w:delText>
        </w:r>
      </w:del>
      <w:ins w:id="181" w:author="Ehresmann, Rhea K (DFG)" w:date="2023-08-16T08:35:00Z">
        <w:r w:rsidR="00B1493D" w:rsidRPr="008A1C78">
          <w:rPr>
            <w:rStyle w:val="Strong"/>
            <w:b w:val="0"/>
            <w:bCs w:val="0"/>
            <w:shd w:val="clear" w:color="auto" w:fill="FFFFFF"/>
          </w:rPr>
          <w:t>39</w:t>
        </w:r>
        <w:r w:rsidR="00B1493D">
          <w:rPr>
            <w:rStyle w:val="Strong"/>
            <w:b w:val="0"/>
            <w:bCs w:val="0"/>
            <w:shd w:val="clear" w:color="auto" w:fill="FFFFFF"/>
          </w:rPr>
          <w:t>3</w:t>
        </w:r>
      </w:ins>
      <w:r w:rsidR="008A1C78" w:rsidRPr="008A1C78">
        <w:rPr>
          <w:rStyle w:val="Strong"/>
          <w:b w:val="0"/>
          <w:bCs w:val="0"/>
          <w:shd w:val="clear" w:color="auto" w:fill="FFFFFF"/>
        </w:rPr>
        <w:t>,</w:t>
      </w:r>
      <w:del w:id="182" w:author="Ehresmann, Rhea K (DFG)" w:date="2023-08-16T08:35:00Z">
        <w:r w:rsidR="008A1C78" w:rsidRPr="008A1C78" w:rsidDel="00B1493D">
          <w:rPr>
            <w:rStyle w:val="Strong"/>
            <w:b w:val="0"/>
            <w:bCs w:val="0"/>
            <w:shd w:val="clear" w:color="auto" w:fill="FFFFFF"/>
          </w:rPr>
          <w:delText>868</w:delText>
        </w:r>
        <w:r w:rsidR="008A1C78" w:rsidRPr="008A1C78" w:rsidDel="00B1493D">
          <w:rPr>
            <w:rStyle w:val="Strong"/>
            <w:shd w:val="clear" w:color="auto" w:fill="FFFFFF"/>
          </w:rPr>
          <w:delText xml:space="preserve"> </w:delText>
        </w:r>
      </w:del>
      <w:ins w:id="183" w:author="Ehresmann, Rhea K (DFG)" w:date="2023-08-16T08:35:00Z">
        <w:r w:rsidR="00B1493D">
          <w:rPr>
            <w:rStyle w:val="Strong"/>
            <w:b w:val="0"/>
            <w:bCs w:val="0"/>
            <w:shd w:val="clear" w:color="auto" w:fill="FFFFFF"/>
          </w:rPr>
          <w:t>659</w:t>
        </w:r>
        <w:r w:rsidR="00B1493D" w:rsidRPr="008A1C78">
          <w:rPr>
            <w:rStyle w:val="Strong"/>
            <w:shd w:val="clear" w:color="auto" w:fill="FFFFFF"/>
          </w:rPr>
          <w:t xml:space="preserve"> </w:t>
        </w:r>
      </w:ins>
      <w:r w:rsidRPr="007E7FC9">
        <w:t xml:space="preserve">round pounds and is based on decrements from an acceptable biological catch of </w:t>
      </w:r>
      <w:r w:rsidR="00712A74">
        <w:t>1,573,109</w:t>
      </w:r>
      <w:r w:rsidRPr="007E7FC9">
        <w:t xml:space="preserve"> round pounds. The annual harvest objective is allocated to </w:t>
      </w:r>
      <w:r w:rsidRPr="00724F13">
        <w:t>73</w:t>
      </w:r>
      <w:r w:rsidRPr="007E7FC9">
        <w:t xml:space="preserve"> limited entry Commercial Fisheries Entry </w:t>
      </w:r>
      <w:r w:rsidRPr="004A131B">
        <w:t>Commission C61A permits through an</w:t>
      </w:r>
      <w:r w:rsidRPr="007E7FC9">
        <w:t xml:space="preserve"> equal quota share (EQS) system, resulting in a </w:t>
      </w:r>
      <w:r w:rsidR="000B1243">
        <w:t>2023</w:t>
      </w:r>
      <w:r w:rsidR="000B1243" w:rsidRPr="007E7FC9">
        <w:t xml:space="preserve"> </w:t>
      </w:r>
      <w:r w:rsidRPr="007E7FC9">
        <w:t xml:space="preserve">EQS of </w:t>
      </w:r>
      <w:r w:rsidR="008A1C78">
        <w:t>19,</w:t>
      </w:r>
      <w:del w:id="184" w:author="Ehresmann, Rhea K (DFG)" w:date="2023-08-16T08:35:00Z">
        <w:r w:rsidR="008A1C78" w:rsidDel="00B1493D">
          <w:delText>121</w:delText>
        </w:r>
        <w:r w:rsidRPr="007E7FC9" w:rsidDel="00B1493D">
          <w:delText xml:space="preserve"> </w:delText>
        </w:r>
      </w:del>
      <w:ins w:id="185" w:author="Ehresmann, Rhea K (DFG)" w:date="2023-08-16T08:35:00Z">
        <w:r w:rsidR="00B1493D">
          <w:t>091</w:t>
        </w:r>
        <w:r w:rsidR="00B1493D" w:rsidRPr="007E7FC9">
          <w:t xml:space="preserve"> </w:t>
        </w:r>
      </w:ins>
      <w:r w:rsidRPr="007E7FC9">
        <w:t>round pounds for each permit holder.</w:t>
      </w:r>
      <w:r w:rsidRPr="00830326">
        <w:t xml:space="preserve"> </w:t>
      </w:r>
    </w:p>
    <w:p w14:paraId="709DF5ED" w14:textId="77777777" w:rsidR="005A0419" w:rsidRDefault="005A0419" w:rsidP="005A0419">
      <w:pPr>
        <w:pStyle w:val="Keywords"/>
      </w:pPr>
      <w:r w:rsidRPr="00830326">
        <w:t xml:space="preserve">Key words: </w:t>
      </w:r>
      <w:r w:rsidRPr="00830326">
        <w:tab/>
        <w:t xml:space="preserve">sablefish, black cod, </w:t>
      </w:r>
      <w:r w:rsidRPr="00830326">
        <w:rPr>
          <w:i/>
        </w:rPr>
        <w:t>Anoplopoma fimbria</w:t>
      </w:r>
      <w:r w:rsidRPr="00830326">
        <w:t>, stock assessment, annual harvest objective, AHO, catch per unit effort, CPUE, Northern Southeast, Chatham Strait, NSEI, mark–recapture, tagging</w:t>
      </w:r>
    </w:p>
    <w:p w14:paraId="6005A667" w14:textId="77777777" w:rsidR="00C506F1" w:rsidRDefault="00C506F1" w:rsidP="00000075">
      <w:pPr>
        <w:pStyle w:val="Heading1"/>
        <w:spacing w:before="240"/>
      </w:pPr>
      <w:bookmarkStart w:id="186" w:name="_Toc315334051"/>
      <w:bookmarkStart w:id="187" w:name="_Toc143161317"/>
      <w:r>
        <w:t>Introduction</w:t>
      </w:r>
      <w:bookmarkEnd w:id="186"/>
      <w:bookmarkEnd w:id="187"/>
    </w:p>
    <w:p w14:paraId="2BD6A0FE" w14:textId="77777777" w:rsidR="007E7FC9" w:rsidRPr="007E7FC9" w:rsidRDefault="007E7FC9" w:rsidP="007E7FC9">
      <w:r w:rsidRPr="007E7FC9">
        <w:t>The Alaska Department of Fish and Game (ADF&amp;G) evaluates stock status and establishes the Northern Southeast Inside (NSEI) acceptable biological catch (ABC) and subsequent annual harvest objective (AHO). The NSEI Subdistrict management area (Figure 1) consists of all waters as defined in 5 AAC 28.105(a)(2).</w:t>
      </w:r>
    </w:p>
    <w:p w14:paraId="6B0698F7" w14:textId="5913C60C" w:rsidR="00EA4192" w:rsidRPr="00724F13" w:rsidRDefault="008A1C78" w:rsidP="000B1243">
      <w:pPr>
        <w:autoSpaceDE w:val="0"/>
        <w:autoSpaceDN w:val="0"/>
        <w:adjustRightInd w:val="0"/>
      </w:pPr>
      <w:bookmarkStart w:id="188" w:name="_Hlk43811110"/>
      <w:r>
        <w:rPr>
          <w:color w:val="333333"/>
          <w:shd w:val="clear" w:color="auto" w:fill="FFFFFF"/>
        </w:rPr>
        <w:t>The recommended 2023 allowable biological catch (ABC) is 1,573,109 round pounds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Pr>
          <w:color w:val="333333"/>
          <w:shd w:val="clear" w:color="auto" w:fill="FFFFFF"/>
        </w:rPr>
        <w:t xml:space="preserve"> = 0.063), a 9% increase from the 2022 ABC </w:t>
      </w:r>
      <w:r w:rsidRPr="00724F13">
        <w:rPr>
          <w:shd w:val="clear" w:color="auto" w:fill="FFFFFF"/>
        </w:rPr>
        <w:t>(Table </w:t>
      </w:r>
      <w:hyperlink r:id="rId24" w:anchor="tab:catchtab" w:history="1">
        <w:r w:rsidRPr="00724F13">
          <w:rPr>
            <w:rStyle w:val="Hyperlink"/>
            <w:color w:val="auto"/>
            <w:u w:val="none"/>
            <w:shd w:val="clear" w:color="auto" w:fill="FFFFFF"/>
          </w:rPr>
          <w:t>1</w:t>
        </w:r>
      </w:hyperlink>
      <w:r w:rsidRPr="00724F13">
        <w:rPr>
          <w:shd w:val="clear" w:color="auto" w:fill="FFFFFF"/>
        </w:rPr>
        <w:t> and </w:t>
      </w:r>
      <w:hyperlink r:id="rId25" w:anchor="tab:brps" w:history="1">
        <w:r w:rsidRPr="00724F13">
          <w:rPr>
            <w:rStyle w:val="Hyperlink"/>
            <w:color w:val="auto"/>
            <w:u w:val="none"/>
            <w:shd w:val="clear" w:color="auto" w:fill="FFFFFF"/>
          </w:rPr>
          <w:t>2</w:t>
        </w:r>
      </w:hyperlink>
      <w:r w:rsidRPr="00724F13">
        <w:rPr>
          <w:shd w:val="clear" w:color="auto" w:fill="FFFFFF"/>
        </w:rPr>
        <w:t>). After making decrements for sablefish mortalities in other fisheries, </w:t>
      </w:r>
      <w:r w:rsidRPr="00724F13">
        <w:rPr>
          <w:rStyle w:val="Strong"/>
          <w:shd w:val="clear" w:color="auto" w:fill="FFFFFF"/>
        </w:rPr>
        <w:t>the 2023 NSEI Subdistrict commercial sablefish fishery annual harvest objective (AHO) is </w:t>
      </w:r>
      <w:del w:id="189" w:author="Ehresmann, Rhea K (DFG)" w:date="2023-08-16T08:37:00Z">
        <w:r w:rsidRPr="00724F13" w:rsidDel="00B1493D">
          <w:rPr>
            <w:rStyle w:val="Strong"/>
            <w:shd w:val="clear" w:color="auto" w:fill="FFFFFF"/>
          </w:rPr>
          <w:delText>1,395,868</w:delText>
        </w:r>
      </w:del>
      <w:ins w:id="190" w:author="Ehresmann, Rhea K (DFG)" w:date="2023-08-16T08:37:00Z">
        <w:r w:rsidR="00B1493D">
          <w:rPr>
            <w:rStyle w:val="Strong"/>
            <w:shd w:val="clear" w:color="auto" w:fill="FFFFFF"/>
          </w:rPr>
          <w:t>1,393,659</w:t>
        </w:r>
      </w:ins>
      <w:r w:rsidRPr="00724F13">
        <w:rPr>
          <w:rStyle w:val="Strong"/>
          <w:shd w:val="clear" w:color="auto" w:fill="FFFFFF"/>
        </w:rPr>
        <w:t> round pounds</w:t>
      </w:r>
      <w:r w:rsidRPr="00724F13">
        <w:rPr>
          <w:shd w:val="clear" w:color="auto" w:fill="FFFFFF"/>
        </w:rPr>
        <w:t> (Table </w:t>
      </w:r>
      <w:hyperlink r:id="rId26" w:anchor="tab:catchtab" w:history="1">
        <w:r w:rsidRPr="00724F13">
          <w:rPr>
            <w:rStyle w:val="Hyperlink"/>
            <w:color w:val="auto"/>
            <w:u w:val="none"/>
            <w:shd w:val="clear" w:color="auto" w:fill="FFFFFF"/>
          </w:rPr>
          <w:t>1</w:t>
        </w:r>
      </w:hyperlink>
      <w:r w:rsidRPr="00724F13">
        <w:rPr>
          <w:shd w:val="clear" w:color="auto" w:fill="FFFFFF"/>
        </w:rPr>
        <w:t> and </w:t>
      </w:r>
      <w:hyperlink r:id="rId27" w:anchor="tab:decrements" w:history="1">
        <w:r w:rsidRPr="00724F13">
          <w:rPr>
            <w:rStyle w:val="Hyperlink"/>
            <w:color w:val="auto"/>
            <w:u w:val="none"/>
            <w:shd w:val="clear" w:color="auto" w:fill="FFFFFF"/>
          </w:rPr>
          <w:t>3</w:t>
        </w:r>
      </w:hyperlink>
      <w:r w:rsidRPr="00724F13">
        <w:rPr>
          <w:shd w:val="clear" w:color="auto" w:fill="FFFFFF"/>
        </w:rPr>
        <w:t>). There are 73 valid Commercial Fisheries Entry Commission (CFEC) permits for 2023, which is the same number as 2022. </w:t>
      </w:r>
      <w:r w:rsidRPr="00724F13">
        <w:rPr>
          <w:rStyle w:val="Strong"/>
          <w:shd w:val="clear" w:color="auto" w:fill="FFFFFF"/>
        </w:rPr>
        <w:t>The individual equal quota share (EQS) is 19,</w:t>
      </w:r>
      <w:del w:id="191" w:author="Ehresmann, Rhea K (DFG)" w:date="2023-08-16T08:37:00Z">
        <w:r w:rsidRPr="00724F13" w:rsidDel="00B1493D">
          <w:rPr>
            <w:rStyle w:val="Strong"/>
            <w:shd w:val="clear" w:color="auto" w:fill="FFFFFF"/>
          </w:rPr>
          <w:delText>121 </w:delText>
        </w:r>
      </w:del>
      <w:ins w:id="192" w:author="Ehresmann, Rhea K (DFG)" w:date="2023-08-16T08:37:00Z">
        <w:r w:rsidR="00B1493D">
          <w:rPr>
            <w:rStyle w:val="Strong"/>
            <w:shd w:val="clear" w:color="auto" w:fill="FFFFFF"/>
          </w:rPr>
          <w:t>091</w:t>
        </w:r>
        <w:r w:rsidR="00B1493D" w:rsidRPr="00724F13">
          <w:rPr>
            <w:rStyle w:val="Strong"/>
            <w:shd w:val="clear" w:color="auto" w:fill="FFFFFF"/>
          </w:rPr>
          <w:t> </w:t>
        </w:r>
      </w:ins>
      <w:r w:rsidRPr="00724F13">
        <w:rPr>
          <w:rStyle w:val="Strong"/>
          <w:shd w:val="clear" w:color="auto" w:fill="FFFFFF"/>
        </w:rPr>
        <w:t>round pounds</w:t>
      </w:r>
      <w:r w:rsidRPr="00724F13">
        <w:rPr>
          <w:shd w:val="clear" w:color="auto" w:fill="FFFFFF"/>
        </w:rPr>
        <w:t>, a 13% increase from the 2022 EQS of 16,899 round pounds (Table </w:t>
      </w:r>
      <w:hyperlink r:id="rId28" w:anchor="tab:catchtab" w:history="1">
        <w:r w:rsidRPr="00724F13">
          <w:rPr>
            <w:rStyle w:val="Hyperlink"/>
            <w:color w:val="auto"/>
            <w:u w:val="none"/>
            <w:shd w:val="clear" w:color="auto" w:fill="FFFFFF"/>
          </w:rPr>
          <w:t>1</w:t>
        </w:r>
      </w:hyperlink>
      <w:r w:rsidRPr="00724F13">
        <w:rPr>
          <w:shd w:val="clear" w:color="auto" w:fill="FFFFFF"/>
        </w:rPr>
        <w:t>).</w:t>
      </w:r>
    </w:p>
    <w:bookmarkEnd w:id="188"/>
    <w:p w14:paraId="794BF44C" w14:textId="77777777" w:rsidR="008A1C78" w:rsidRPr="008A1C78" w:rsidRDefault="008A1C78" w:rsidP="008A1C78">
      <w:pPr>
        <w:shd w:val="clear" w:color="auto" w:fill="FFFFFF"/>
        <w:spacing w:after="150"/>
        <w:jc w:val="left"/>
        <w:rPr>
          <w:color w:val="333333"/>
        </w:rPr>
      </w:pPr>
      <w:r w:rsidRPr="008A1C78">
        <w:rPr>
          <w:color w:val="333333"/>
        </w:rPr>
        <w:t>Several advancements to the stock assessment and statistical catch-at-age (SCAA) model were implemented for the 2023 NSEI sablefish assessment that improved the model’s ability to capture the dynamics of the stock. These advancements are:</w:t>
      </w:r>
    </w:p>
    <w:p w14:paraId="71E7FC32" w14:textId="6227A458"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CPUE was fully standardized to correct for variability in fishing methods and practices (</w:t>
      </w:r>
      <w:del w:id="193" w:author="Ehresmann, Rhea K (DFG)" w:date="2023-08-16T08:37:00Z">
        <w:r w:rsidRPr="008A1C78" w:rsidDel="0072445E">
          <w:rPr>
            <w:color w:val="333333"/>
          </w:rPr>
          <w:delText>i.e</w:delText>
        </w:r>
      </w:del>
      <w:ins w:id="194" w:author="Ehresmann, Rhea K (DFG)" w:date="2023-08-16T08:37:00Z">
        <w:r w:rsidR="0072445E" w:rsidRPr="008A1C78">
          <w:rPr>
            <w:color w:val="333333"/>
          </w:rPr>
          <w:t>i.e.</w:t>
        </w:r>
      </w:ins>
      <w:r w:rsidRPr="008A1C78">
        <w:rPr>
          <w:color w:val="333333"/>
        </w:rPr>
        <w:t>, hook size, fishing depth, length of sets, location, etc.) to better detect underlying trends that reflect the abundance of fish available to the fishery. This involved recalculating fishery CPUE from the re-entered logbook data that was completed in 2020.</w:t>
      </w:r>
    </w:p>
    <w:p w14:paraId="6BC2FC47"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Fishery selectivity in the SCAA was updated to the fixed values estimated in the federal sablefish fishery assessment (Goethel et al. 2022). Selectivity in the time period prior to implementation of the IFQ fishery in 1995 changed significantly from the last assessment such that the curve is substantially less steep indicating that fewer, smaller fish were being selected for in the pre-IFQ fishery than previously estimated. This has the effect of increasing the apparent size of the population during that time period and thus reducing stock status today. The model is now capable of estimating fishery selectivity within the model, but the estimated selectivity curves are suspect and further work needs to be done before this version of the model is implemented.</w:t>
      </w:r>
    </w:p>
    <w:p w14:paraId="32552236" w14:textId="2E471CD8"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 xml:space="preserve">Survey selectivity was switched from the fixed values borrowed from the federal domestic longline survey values to being freely estimated in the SCAA model, thus being a more accurate reflection of the NSEI longline survey. This involved adding a second </w:t>
      </w:r>
      <w:r w:rsidRPr="008A1C78">
        <w:rPr>
          <w:color w:val="333333"/>
        </w:rPr>
        <w:lastRenderedPageBreak/>
        <w:t xml:space="preserve">time block to reflect the switch from an unstandardized survey prior to 2000 and the fully standardized </w:t>
      </w:r>
      <w:del w:id="195" w:author="Ehresmann, Rhea K (DFG)" w:date="2023-08-16T08:39:00Z">
        <w:r w:rsidRPr="008A1C78" w:rsidDel="00BB72EF">
          <w:rPr>
            <w:color w:val="333333"/>
          </w:rPr>
          <w:delText xml:space="preserve">fishery </w:delText>
        </w:r>
      </w:del>
      <w:ins w:id="196" w:author="Ehresmann, Rhea K (DFG)" w:date="2023-08-16T08:39:00Z">
        <w:r w:rsidR="00BB72EF">
          <w:rPr>
            <w:color w:val="333333"/>
          </w:rPr>
          <w:t>survey</w:t>
        </w:r>
        <w:r w:rsidR="00BB72EF" w:rsidRPr="008A1C78">
          <w:rPr>
            <w:color w:val="333333"/>
          </w:rPr>
          <w:t xml:space="preserve"> </w:t>
        </w:r>
      </w:ins>
      <w:r w:rsidRPr="008A1C78">
        <w:rPr>
          <w:color w:val="333333"/>
        </w:rPr>
        <w:t>that began in 2000.</w:t>
      </w:r>
    </w:p>
    <w:p w14:paraId="070E332F" w14:textId="6426B6A1" w:rsidR="008A1C78" w:rsidRPr="008A1C78" w:rsidRDefault="008A1C78" w:rsidP="00724F13">
      <w:pPr>
        <w:numPr>
          <w:ilvl w:val="0"/>
          <w:numId w:val="17"/>
        </w:numPr>
        <w:shd w:val="clear" w:color="auto" w:fill="FFFFFF"/>
        <w:spacing w:beforeAutospacing="1"/>
        <w:jc w:val="left"/>
        <w:rPr>
          <w:color w:val="333333"/>
        </w:rPr>
      </w:pPr>
      <w:r w:rsidRPr="008A1C78">
        <w:rPr>
          <w:color w:val="333333"/>
        </w:rPr>
        <w:t>The recruitment process is now modelled using random effects which allows for the estimation of variability, </w:t>
      </w:r>
      <w:r w:rsidR="00724F13" w:rsidRPr="00724F13">
        <w:rPr>
          <w:rFonts w:ascii="Symbol" w:hAnsi="Symbol"/>
          <w:i/>
          <w:iCs/>
          <w:color w:val="333333"/>
        </w:rPr>
        <w:t>s</w:t>
      </w:r>
      <w:r w:rsidR="00724F13" w:rsidRPr="00724F13">
        <w:rPr>
          <w:i/>
          <w:iCs/>
          <w:color w:val="333333"/>
          <w:vertAlign w:val="subscript"/>
        </w:rPr>
        <w:t>R</w:t>
      </w:r>
      <w:r w:rsidRPr="008A1C78">
        <w:rPr>
          <w:color w:val="333333"/>
        </w:rPr>
        <w:t>. Prior to this assessment, </w:t>
      </w:r>
      <w:r w:rsidR="00724F13" w:rsidRPr="00724F13">
        <w:rPr>
          <w:rFonts w:ascii="Symbol" w:hAnsi="Symbol"/>
          <w:i/>
          <w:iCs/>
          <w:color w:val="333333"/>
        </w:rPr>
        <w:t>s</w:t>
      </w:r>
      <w:r w:rsidR="00724F13" w:rsidRPr="00724F13">
        <w:rPr>
          <w:i/>
          <w:iCs/>
          <w:color w:val="333333"/>
          <w:vertAlign w:val="subscript"/>
        </w:rPr>
        <w:t>R</w:t>
      </w:r>
      <w:r w:rsidRPr="008A1C78">
        <w:rPr>
          <w:color w:val="333333"/>
        </w:rPr>
        <w:t> had been fixed at the assumed federal assessment value of 1.2.</w:t>
      </w:r>
    </w:p>
    <w:p w14:paraId="46CE4314" w14:textId="77777777" w:rsidR="008A1C78" w:rsidRPr="008A1C78" w:rsidRDefault="008A1C78" w:rsidP="00724F13">
      <w:pPr>
        <w:numPr>
          <w:ilvl w:val="0"/>
          <w:numId w:val="17"/>
        </w:numPr>
        <w:shd w:val="clear" w:color="auto" w:fill="FFFFFF"/>
        <w:spacing w:before="100" w:beforeAutospacing="1"/>
        <w:jc w:val="left"/>
        <w:rPr>
          <w:color w:val="333333"/>
        </w:rPr>
      </w:pPr>
      <w:r w:rsidRPr="008A1C78">
        <w:rPr>
          <w:color w:val="333333"/>
        </w:rPr>
        <w:t>The data weighting of the model was changed to reflect best practices in SCAA modelling. This involved tuning the age and length compositional data to adjust the effective sample sizes using McAllister and Ianelli (1997) and removing the fixed weights that had been applied to the abundance indices (mark-recapture estimates, longline survey CPUE and longline fishery CPUE). The variance of the longline survey was changed from assumed values to the true estimates. The fishery CPUE and mark-recapture variance was kept at the inflated and fixed values to allow for the extra uncertainty in these indices owing to the unrecorded releases of fish that are permitted in the fishery and unquantified biases in the mark-recapture project.</w:t>
      </w:r>
    </w:p>
    <w:p w14:paraId="71F02829" w14:textId="26A9F99E" w:rsidR="008A1C78" w:rsidRPr="008A1C78" w:rsidRDefault="008A1C78" w:rsidP="00724F13">
      <w:pPr>
        <w:shd w:val="clear" w:color="auto" w:fill="FFFFFF"/>
        <w:jc w:val="left"/>
        <w:rPr>
          <w:color w:val="333333"/>
        </w:rPr>
      </w:pPr>
      <w:r w:rsidRPr="008A1C78">
        <w:rPr>
          <w:color w:val="333333"/>
        </w:rPr>
        <w:t>With these changes, the recommended 2023 ABC is 1,573,109 round lb (</w:t>
      </w:r>
      <w:commentRangeStart w:id="197"/>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sidRPr="008A1C78">
        <w:rPr>
          <w:color w:val="333333"/>
        </w:rPr>
        <w:t> = 0.063</w:t>
      </w:r>
      <w:commentRangeEnd w:id="197"/>
      <w:r w:rsidR="00042399">
        <w:rPr>
          <w:rStyle w:val="CommentReference"/>
        </w:rPr>
        <w:commentReference w:id="197"/>
      </w:r>
      <w:r w:rsidRPr="008A1C78">
        <w:rPr>
          <w:color w:val="333333"/>
        </w:rPr>
        <w:t xml:space="preserve">), a 9% increase from the 2022 ABC. The ABC was calculated as an average of the base model and the new model (v23) to balance the clear increase in biomass with the uncertainty about stock status evident in comparing the base and v23 models. The increase in the ABC is attributed to the continued growth and maturation of the strong recruitment events since 2015, highlighted by recruitment in 2018 (the </w:t>
      </w:r>
      <w:r w:rsidR="00724F13" w:rsidRPr="008A1C78">
        <w:rPr>
          <w:color w:val="333333"/>
        </w:rPr>
        <w:t>2016-year</w:t>
      </w:r>
      <w:r w:rsidRPr="008A1C78">
        <w:rPr>
          <w:color w:val="333333"/>
        </w:rPr>
        <w:t xml:space="preserve"> class) which is the highest recruitment since 1979. The dominant </w:t>
      </w:r>
      <w:r w:rsidR="00724F13" w:rsidRPr="008A1C78">
        <w:rPr>
          <w:color w:val="333333"/>
        </w:rPr>
        <w:t>2016-year</w:t>
      </w:r>
      <w:r w:rsidRPr="008A1C78">
        <w:rPr>
          <w:color w:val="333333"/>
        </w:rPr>
        <w:t xml:space="preserve"> class is now 50% mature and will comprise 27% of the biomass. All three abundance estimates are elevated from recent years with the highest abundance estimate on record from the mark-recapture project, the third sustained year of high CPUE in the longline survey and increasing CPUE in the longline fishery. However, the lower stock status estimated in the new model results in less of an increase than was present in using the 2022 model (the base model). The recommended ABC is thus an average of the recommended ABC from the base model used in past assessments and the new model v23 used in this assessment. Fishery catch and ex-vessel value remain depressed from historical levels, but have increased since 2022 as the 2013-2018 year classes reach marketable sizes and are being landed and retained in the fishery (Figure</w:t>
      </w:r>
      <w:ins w:id="198" w:author="Ehresmann, Rhea K (DFG)" w:date="2023-08-16T09:49:00Z">
        <w:r w:rsidR="006E7B7D">
          <w:rPr>
            <w:color w:val="333333"/>
          </w:rPr>
          <w:t xml:space="preserve"> 2</w:t>
        </w:r>
      </w:ins>
      <w:del w:id="199" w:author="Ehresmann, Rhea K (DFG)" w:date="2023-08-16T09:49:00Z">
        <w:r w:rsidRPr="008A1C78" w:rsidDel="006E7B7D">
          <w:rPr>
            <w:color w:val="333333"/>
          </w:rPr>
          <w:delText> </w:delText>
        </w:r>
      </w:del>
      <w:del w:id="200" w:author="Ehresmann, Rhea K (DFG)" w:date="2023-08-16T08:42:00Z">
        <w:r w:rsidDel="00BB72EF">
          <w:fldChar w:fldCharType="begin"/>
        </w:r>
        <w:r w:rsidDel="00BB72EF">
          <w:delInstrText>HYPERLINK "file:///C:\\Users\\pjjoy\\Documents\\Groundfish%20Biometrics\\Sablefish\\seak_sablefish\\2023\\text\\tmb_sablefish_asa_v23.html" \l "fig:catch"</w:delInstrText>
        </w:r>
        <w:r w:rsidDel="00BB72EF">
          <w:fldChar w:fldCharType="separate"/>
        </w:r>
        <w:r w:rsidRPr="008A1C78" w:rsidDel="00BB72EF">
          <w:rPr>
            <w:color w:val="337AB7"/>
            <w:u w:val="single"/>
          </w:rPr>
          <w:delText>2</w:delText>
        </w:r>
        <w:r w:rsidDel="00BB72EF">
          <w:rPr>
            <w:color w:val="337AB7"/>
            <w:u w:val="single"/>
          </w:rPr>
          <w:fldChar w:fldCharType="end"/>
        </w:r>
      </w:del>
      <w:r w:rsidRPr="008A1C78">
        <w:rPr>
          <w:color w:val="333333"/>
        </w:rPr>
        <w:t>). Though recent high catch rates of small sablefish across multiple geographic areas signal increasing trends for sablefish stocks (Goethel et al. 2022), the department maintains a precautionary approach to setting harvest limits. Estimates from the 2022 stock assessment suggest sablefish spawning stock biomass remains at suppressed levels compared to the 1980s and 1990s.</w:t>
      </w:r>
    </w:p>
    <w:p w14:paraId="25419B31" w14:textId="7FDF9729" w:rsidR="008A1C78" w:rsidRPr="008A1C78" w:rsidRDefault="008A1C78" w:rsidP="00724F13">
      <w:pPr>
        <w:shd w:val="clear" w:color="auto" w:fill="FFFFFF"/>
        <w:jc w:val="left"/>
        <w:rPr>
          <w:color w:val="333333"/>
        </w:rPr>
      </w:pPr>
      <w:r w:rsidRPr="008A1C78">
        <w:rPr>
          <w:color w:val="333333"/>
        </w:rPr>
        <w:t>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rsidR="00724F13">
        <w:rPr>
          <w:color w:val="333333"/>
        </w:rPr>
        <w:t xml:space="preserve"> </w:t>
      </w:r>
      <w:r w:rsidR="00724F13" w:rsidRPr="00724F13">
        <w:rPr>
          <w:i/>
          <w:iCs/>
          <w:color w:val="333333"/>
        </w:rPr>
        <w:t>F</w:t>
      </w:r>
      <w:r w:rsidR="00724F13" w:rsidRPr="00724F13">
        <w:rPr>
          <w:i/>
          <w:iCs/>
          <w:color w:val="333333"/>
          <w:vertAlign w:val="subscript"/>
        </w:rPr>
        <w:t>50</w:t>
      </w:r>
      <w:r w:rsidRPr="008A1C78">
        <w:rPr>
          <w:color w:val="333333"/>
        </w:rPr>
        <w:t>, the fishing mortality rate that reduces spawning biomass to 50% of equilibrium unfished levels.</w:t>
      </w:r>
    </w:p>
    <w:p w14:paraId="60EB68A9" w14:textId="77777777" w:rsidR="008A1C78" w:rsidRPr="008A1C78" w:rsidRDefault="008A1C78" w:rsidP="00724F13">
      <w:pPr>
        <w:shd w:val="clear" w:color="auto" w:fill="FFFFFF"/>
        <w:jc w:val="left"/>
        <w:rPr>
          <w:color w:val="333333"/>
        </w:rPr>
      </w:pPr>
      <w:r w:rsidRPr="008A1C78">
        <w:rPr>
          <w:color w:val="333333"/>
        </w:rPr>
        <w:t xml:space="preserve">The process leading to the determination of the ABC, AHO, and EQS includes compiling fishery and survey data, running the stock assessment, and accounting for additional sources of mortality through decrements. Although the ABC is determined prior to the AHO and EQS, this report is </w:t>
      </w:r>
      <w:r w:rsidRPr="008A1C78">
        <w:rPr>
          <w:color w:val="333333"/>
        </w:rPr>
        <w:lastRenderedPageBreak/>
        <w:t>organized to make management-related information accessible to stakeholders and improve documentation of the assessment process by organizing this report into the following sections:</w:t>
      </w:r>
    </w:p>
    <w:p w14:paraId="421B0EA2" w14:textId="77777777" w:rsidR="008A1C78" w:rsidRPr="008A1C78" w:rsidRDefault="008A1C78" w:rsidP="00F41B38">
      <w:pPr>
        <w:numPr>
          <w:ilvl w:val="0"/>
          <w:numId w:val="18"/>
        </w:numPr>
        <w:shd w:val="clear" w:color="auto" w:fill="FFFFFF"/>
        <w:spacing w:before="100" w:beforeAutospacing="1"/>
        <w:jc w:val="left"/>
        <w:rPr>
          <w:color w:val="333333"/>
        </w:rPr>
      </w:pPr>
      <w:r w:rsidRPr="008A1C78">
        <w:rPr>
          <w:color w:val="333333"/>
        </w:rPr>
        <w:t>2023 Sablefish Management Plan: details the decrements process leading to the AHO and EQS and effective regulations for the 2023 NSEI fishery.</w:t>
      </w:r>
    </w:p>
    <w:p w14:paraId="423204CD" w14:textId="56345223" w:rsidR="007E7FC9" w:rsidRPr="00AC69FE" w:rsidRDefault="008A1C78" w:rsidP="00724F13">
      <w:pPr>
        <w:numPr>
          <w:ilvl w:val="0"/>
          <w:numId w:val="18"/>
        </w:numPr>
        <w:shd w:val="clear" w:color="auto" w:fill="FFFFFF"/>
        <w:spacing w:before="100" w:beforeAutospacing="1"/>
        <w:jc w:val="left"/>
        <w:rPr>
          <w:color w:val="333333"/>
        </w:rPr>
      </w:pPr>
      <w:r w:rsidRPr="008A1C78">
        <w:rPr>
          <w:color w:val="333333"/>
        </w:rPr>
        <w:t>2022 Sablefish Stock Assessment and 2023 ABC Determination: highlights stock assessment data inputs, methods, results, and subsequent analyses that informed the recommended ABC.</w:t>
      </w:r>
    </w:p>
    <w:p w14:paraId="05952843" w14:textId="2BF85142" w:rsidR="00C506F1" w:rsidRPr="00DC0BBC" w:rsidRDefault="00E27889" w:rsidP="00000075">
      <w:pPr>
        <w:pStyle w:val="Heading1"/>
        <w:spacing w:before="240"/>
      </w:pPr>
      <w:bookmarkStart w:id="201" w:name="_Toc143161318"/>
      <w:r w:rsidRPr="00DC0BBC">
        <w:t>202</w:t>
      </w:r>
      <w:r>
        <w:t>3</w:t>
      </w:r>
      <w:r w:rsidRPr="00DC0BBC">
        <w:t xml:space="preserve"> </w:t>
      </w:r>
      <w:r w:rsidR="00C64739" w:rsidRPr="00DC0BBC">
        <w:t>Sablefish management plan</w:t>
      </w:r>
      <w:bookmarkEnd w:id="201"/>
    </w:p>
    <w:p w14:paraId="7AC2FE2F" w14:textId="77777777" w:rsidR="00C64739" w:rsidRPr="00F74197" w:rsidRDefault="00C64739" w:rsidP="00C64739">
      <w:pPr>
        <w:pStyle w:val="Heading2"/>
      </w:pPr>
      <w:bookmarkStart w:id="202" w:name="_Toc16159556"/>
      <w:bookmarkStart w:id="203" w:name="_Toc44415305"/>
      <w:bookmarkStart w:id="204" w:name="_Toc79673315"/>
      <w:bookmarkStart w:id="205" w:name="_Toc143161319"/>
      <w:r w:rsidRPr="00F74197">
        <w:t>Annual Harvest Objective Determination</w:t>
      </w:r>
      <w:bookmarkEnd w:id="202"/>
      <w:bookmarkEnd w:id="203"/>
      <w:bookmarkEnd w:id="204"/>
      <w:bookmarkEnd w:id="205"/>
    </w:p>
    <w:p w14:paraId="259E5254" w14:textId="1E3277EE" w:rsidR="00C64739" w:rsidRPr="00F74197" w:rsidRDefault="00C64739" w:rsidP="00C64739">
      <w:r w:rsidRPr="00F74197">
        <w:t xml:space="preserve">The </w:t>
      </w:r>
      <w:r w:rsidR="00E27889">
        <w:t>2023</w:t>
      </w:r>
      <w:r w:rsidR="00E27889" w:rsidRPr="00F74197">
        <w:t xml:space="preserve"> </w:t>
      </w:r>
      <w:r w:rsidRPr="00F74197">
        <w:t>AHO was determined by making the following decrements from the recommended ABC (</w:t>
      </w:r>
      <w:r w:rsidR="00060B02">
        <w:t>1,573,109</w:t>
      </w:r>
      <w:r w:rsidRPr="00F74197">
        <w:t xml:space="preserve"> </w:t>
      </w:r>
      <w:r>
        <w:t>round pounds, Tables 2 and 3</w:t>
      </w:r>
      <w:r w:rsidRPr="00F74197">
        <w:t xml:space="preserve">): </w:t>
      </w:r>
    </w:p>
    <w:p w14:paraId="45C920BB" w14:textId="77777777" w:rsidR="00C64739" w:rsidRPr="00F74197" w:rsidRDefault="00C64739" w:rsidP="006C4697">
      <w:pPr>
        <w:pStyle w:val="ListParagraph"/>
        <w:numPr>
          <w:ilvl w:val="0"/>
          <w:numId w:val="3"/>
        </w:numPr>
      </w:pPr>
      <w:r w:rsidRPr="00F74197">
        <w:t xml:space="preserve">estimated sablefish bycatch mortality in the commercial Pacific halibut fishery, </w:t>
      </w:r>
    </w:p>
    <w:p w14:paraId="4FF972F6" w14:textId="77777777" w:rsidR="00C64739" w:rsidRPr="00F74197" w:rsidRDefault="00C64739" w:rsidP="006C4697">
      <w:pPr>
        <w:pStyle w:val="ListParagraph"/>
        <w:numPr>
          <w:ilvl w:val="0"/>
          <w:numId w:val="3"/>
        </w:numPr>
      </w:pPr>
      <w:r w:rsidRPr="00F74197">
        <w:t xml:space="preserve">ADF&amp;G longline survey removals, </w:t>
      </w:r>
    </w:p>
    <w:p w14:paraId="2FBC16B8" w14:textId="77777777" w:rsidR="00C64739" w:rsidRPr="00F74197" w:rsidRDefault="00C64739" w:rsidP="006C4697">
      <w:pPr>
        <w:pStyle w:val="ListParagraph"/>
        <w:numPr>
          <w:ilvl w:val="0"/>
          <w:numId w:val="3"/>
        </w:numPr>
      </w:pPr>
      <w:r w:rsidRPr="00F74197">
        <w:t>sport fishery guided and unguided harvest,</w:t>
      </w:r>
    </w:p>
    <w:p w14:paraId="5DC05208" w14:textId="77777777" w:rsidR="00C64739" w:rsidRPr="00F74197" w:rsidRDefault="00C64739" w:rsidP="006C4697">
      <w:pPr>
        <w:pStyle w:val="ListParagraph"/>
        <w:numPr>
          <w:ilvl w:val="0"/>
          <w:numId w:val="3"/>
        </w:numPr>
      </w:pPr>
      <w:r w:rsidRPr="00F74197">
        <w:t xml:space="preserve">mortality from fishery deadloss, and </w:t>
      </w:r>
    </w:p>
    <w:p w14:paraId="3617D7CC" w14:textId="77777777" w:rsidR="00C64739" w:rsidRPr="00F74197" w:rsidRDefault="00C64739" w:rsidP="006C4697">
      <w:pPr>
        <w:pStyle w:val="ListParagraph"/>
        <w:numPr>
          <w:ilvl w:val="0"/>
          <w:numId w:val="3"/>
        </w:numPr>
      </w:pPr>
      <w:r w:rsidRPr="00F74197">
        <w:t>subsistence and personal use harvest.</w:t>
      </w:r>
    </w:p>
    <w:p w14:paraId="02C9C1C8" w14:textId="77777777" w:rsidR="00C64739" w:rsidRPr="00F74197" w:rsidRDefault="00C64739" w:rsidP="00C64739">
      <w:pPr>
        <w:pStyle w:val="Heading3"/>
      </w:pPr>
      <w:bookmarkStart w:id="206" w:name="_Toc16159557"/>
      <w:bookmarkStart w:id="207" w:name="_Toc44415306"/>
      <w:bookmarkStart w:id="208" w:name="_Toc79673316"/>
      <w:bookmarkStart w:id="209" w:name="_Toc143161320"/>
      <w:r w:rsidRPr="00F74197">
        <w:t xml:space="preserve">Bycatch </w:t>
      </w:r>
      <w:r>
        <w:t>m</w:t>
      </w:r>
      <w:r w:rsidRPr="00F74197">
        <w:t xml:space="preserve">ortality in the </w:t>
      </w:r>
      <w:r>
        <w:t>h</w:t>
      </w:r>
      <w:r w:rsidRPr="00F74197">
        <w:t xml:space="preserve">alibut </w:t>
      </w:r>
      <w:r>
        <w:t>f</w:t>
      </w:r>
      <w:r w:rsidRPr="00F74197">
        <w:t>ishery</w:t>
      </w:r>
      <w:bookmarkEnd w:id="206"/>
      <w:bookmarkEnd w:id="207"/>
      <w:bookmarkEnd w:id="208"/>
      <w:bookmarkEnd w:id="209"/>
    </w:p>
    <w:p w14:paraId="111BD9B2" w14:textId="77777777" w:rsidR="00C64739" w:rsidRPr="00F74197" w:rsidRDefault="00C64739" w:rsidP="00C64739">
      <w:r w:rsidRPr="00F74197">
        <w:t xml:space="preserve">Sablefish caught in NSEI during the Pacific halibut individual fishing quota fishery prior to the sablefish fishery season opening (August 15) must be released; however, because not all are expected to survive, bycatch mortality is estimated. Prior to 2003, a 50% bycatch morality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w:t>
      </w:r>
      <w:r>
        <w:t xml:space="preserve">(IPHC) </w:t>
      </w:r>
      <w:r w:rsidRPr="00F74197">
        <w:t>annual survey and the 3-year average of the Pacific halibut catch in areas greater than 99 fathoms in NSEI.</w:t>
      </w:r>
    </w:p>
    <w:p w14:paraId="747B3271" w14:textId="77777777" w:rsidR="00C64739" w:rsidRPr="00F74197" w:rsidRDefault="00C64739" w:rsidP="00C64739">
      <w:pPr>
        <w:pStyle w:val="Heading3"/>
      </w:pPr>
      <w:bookmarkStart w:id="210" w:name="_Toc16159558"/>
      <w:bookmarkStart w:id="211" w:name="_Toc44415307"/>
      <w:bookmarkStart w:id="212" w:name="_Toc79673317"/>
      <w:bookmarkStart w:id="213" w:name="_Toc143161321"/>
      <w:bookmarkStart w:id="214" w:name="_Hlk15997666"/>
      <w:r w:rsidRPr="00F74197">
        <w:t xml:space="preserve">ADF&amp;G </w:t>
      </w:r>
      <w:r>
        <w:t>l</w:t>
      </w:r>
      <w:r w:rsidRPr="00F74197">
        <w:t xml:space="preserve">ongline </w:t>
      </w:r>
      <w:r>
        <w:t>s</w:t>
      </w:r>
      <w:r w:rsidRPr="00F74197">
        <w:t xml:space="preserve">urvey </w:t>
      </w:r>
      <w:r>
        <w:t>r</w:t>
      </w:r>
      <w:r w:rsidRPr="00F74197">
        <w:t>emovals</w:t>
      </w:r>
      <w:bookmarkEnd w:id="210"/>
      <w:bookmarkEnd w:id="211"/>
      <w:bookmarkEnd w:id="212"/>
      <w:bookmarkEnd w:id="213"/>
    </w:p>
    <w:p w14:paraId="354B1369" w14:textId="62365440" w:rsidR="00C64739" w:rsidRPr="003C44D8" w:rsidRDefault="00C64739" w:rsidP="00C64739">
      <w:r w:rsidRPr="003C44D8">
        <w:rPr>
          <w:rPrChange w:id="215" w:author="Ehresmann, Rhea K (DFG)" w:date="2023-08-16T09:59:00Z">
            <w:rPr>
              <w:color w:val="FF0000"/>
            </w:rPr>
          </w:rPrChange>
        </w:rPr>
        <w:t xml:space="preserve">In </w:t>
      </w:r>
      <w:del w:id="216" w:author="Ehresmann, Rhea K (DFG)" w:date="2023-08-16T09:52:00Z">
        <w:r w:rsidR="00DE6CE1" w:rsidRPr="003C44D8" w:rsidDel="00D87596">
          <w:rPr>
            <w:rPrChange w:id="217" w:author="Ehresmann, Rhea K (DFG)" w:date="2023-08-16T09:59:00Z">
              <w:rPr>
                <w:color w:val="FF0000"/>
              </w:rPr>
            </w:rPrChange>
          </w:rPr>
          <w:delText>2022</w:delText>
        </w:r>
      </w:del>
      <w:ins w:id="218" w:author="Ehresmann, Rhea K (DFG)" w:date="2023-08-16T09:52:00Z">
        <w:r w:rsidR="00D87596" w:rsidRPr="003C44D8">
          <w:rPr>
            <w:rPrChange w:id="219" w:author="Ehresmann, Rhea K (DFG)" w:date="2023-08-16T09:59:00Z">
              <w:rPr>
                <w:color w:val="FF0000"/>
              </w:rPr>
            </w:rPrChange>
          </w:rPr>
          <w:t>2023</w:t>
        </w:r>
      </w:ins>
      <w:r w:rsidRPr="003C44D8">
        <w:rPr>
          <w:rPrChange w:id="220" w:author="Ehresmann, Rhea K (DFG)" w:date="2023-08-16T09:59:00Z">
            <w:rPr>
              <w:color w:val="FF0000"/>
            </w:rPr>
          </w:rPrChange>
        </w:rPr>
        <w:t xml:space="preserve">, </w:t>
      </w:r>
      <w:del w:id="221" w:author="Ehresmann, Rhea K (DFG)" w:date="2023-08-16T09:52:00Z">
        <w:r w:rsidR="00DE6CE1" w:rsidRPr="003C44D8" w:rsidDel="00D87596">
          <w:rPr>
            <w:rPrChange w:id="222" w:author="Ehresmann, Rhea K (DFG)" w:date="2023-08-16T09:59:00Z">
              <w:rPr>
                <w:color w:val="FF0000"/>
              </w:rPr>
            </w:rPrChange>
          </w:rPr>
          <w:delText>no</w:delText>
        </w:r>
        <w:r w:rsidRPr="003C44D8" w:rsidDel="00D87596">
          <w:rPr>
            <w:rPrChange w:id="223" w:author="Ehresmann, Rhea K (DFG)" w:date="2023-08-16T09:59:00Z">
              <w:rPr>
                <w:color w:val="FF0000"/>
              </w:rPr>
            </w:rPrChange>
          </w:rPr>
          <w:delText xml:space="preserve"> </w:delText>
        </w:r>
      </w:del>
      <w:ins w:id="224" w:author="Ehresmann, Rhea K (DFG)" w:date="2023-08-16T09:52:00Z">
        <w:r w:rsidR="00D87596" w:rsidRPr="003C44D8">
          <w:rPr>
            <w:rPrChange w:id="225" w:author="Ehresmann, Rhea K (DFG)" w:date="2023-08-16T09:59:00Z">
              <w:rPr>
                <w:color w:val="FF0000"/>
              </w:rPr>
            </w:rPrChange>
          </w:rPr>
          <w:t xml:space="preserve">two </w:t>
        </w:r>
      </w:ins>
      <w:r w:rsidRPr="003C44D8">
        <w:rPr>
          <w:rPrChange w:id="226" w:author="Ehresmann, Rhea K (DFG)" w:date="2023-08-16T09:59:00Z">
            <w:rPr>
              <w:color w:val="FF0000"/>
            </w:rPr>
          </w:rPrChange>
        </w:rPr>
        <w:t>NSEI permit holders will participate in the NSEI longline survey</w:t>
      </w:r>
      <w:ins w:id="227" w:author="Ehresmann, Rhea K (DFG)" w:date="2023-08-16T09:54:00Z">
        <w:r w:rsidR="003C44D8" w:rsidRPr="003C44D8">
          <w:rPr>
            <w:rPrChange w:id="228" w:author="Ehresmann, Rhea K (DFG)" w:date="2023-08-16T09:59:00Z">
              <w:rPr>
                <w:color w:val="FF0000"/>
              </w:rPr>
            </w:rPrChange>
          </w:rPr>
          <w:t xml:space="preserve"> to harvest their </w:t>
        </w:r>
      </w:ins>
      <w:ins w:id="229" w:author="Ehresmann, Rhea K (DFG)" w:date="2023-08-16T10:00:00Z">
        <w:r w:rsidR="003C44D8">
          <w:t>EQS</w:t>
        </w:r>
      </w:ins>
      <w:ins w:id="230" w:author="Ehresmann, Rhea K (DFG)" w:date="2023-08-16T09:54:00Z">
        <w:r w:rsidR="003C44D8" w:rsidRPr="003C44D8">
          <w:rPr>
            <w:rPrChange w:id="231" w:author="Ehresmann, Rhea K (DFG)" w:date="2023-08-16T09:59:00Z">
              <w:rPr>
                <w:color w:val="FF0000"/>
              </w:rPr>
            </w:rPrChange>
          </w:rPr>
          <w:t xml:space="preserve"> and reduce the department’s decrement</w:t>
        </w:r>
      </w:ins>
      <w:r w:rsidRPr="003C44D8">
        <w:rPr>
          <w:rPrChange w:id="232" w:author="Ehresmann, Rhea K (DFG)" w:date="2023-08-16T09:59:00Z">
            <w:rPr>
              <w:color w:val="FF0000"/>
            </w:rPr>
          </w:rPrChange>
        </w:rPr>
        <w:t xml:space="preserve"> </w:t>
      </w:r>
      <w:del w:id="233" w:author="Ehresmann, Rhea K (DFG)" w:date="2023-08-16T09:53:00Z">
        <w:r w:rsidR="00DE6CE1" w:rsidRPr="003C44D8" w:rsidDel="00D87596">
          <w:rPr>
            <w:rPrChange w:id="234" w:author="Ehresmann, Rhea K (DFG)" w:date="2023-08-16T09:59:00Z">
              <w:rPr>
                <w:color w:val="FF0000"/>
              </w:rPr>
            </w:rPrChange>
          </w:rPr>
          <w:delText xml:space="preserve">due to budgetary instability and deficit given the low prices of sablefish in 2020 and 2021 </w:delText>
        </w:r>
      </w:del>
      <w:r w:rsidRPr="003C44D8">
        <w:rPr>
          <w:rPrChange w:id="235" w:author="Ehresmann, Rhea K (DFG)" w:date="2023-08-16T09:59:00Z">
            <w:rPr>
              <w:color w:val="FF0000"/>
            </w:rPr>
          </w:rPrChange>
        </w:rPr>
        <w:t>(</w:t>
      </w:r>
      <w:r w:rsidR="00C71F0F" w:rsidRPr="003C44D8">
        <w:rPr>
          <w:rPrChange w:id="236" w:author="Ehresmann, Rhea K (DFG)" w:date="2023-08-16T09:59:00Z">
            <w:rPr>
              <w:color w:val="FF0000"/>
            </w:rPr>
          </w:rPrChange>
        </w:rPr>
        <w:t>Table 1</w:t>
      </w:r>
      <w:r w:rsidRPr="003C44D8">
        <w:rPr>
          <w:rPrChange w:id="237" w:author="Ehresmann, Rhea K (DFG)" w:date="2023-08-16T09:59:00Z">
            <w:rPr>
              <w:color w:val="FF0000"/>
            </w:rPr>
          </w:rPrChange>
        </w:rPr>
        <w:t>). The survey removal decrement was determined by averaging the survey total harvest from the previous 3 years</w:t>
      </w:r>
      <w:ins w:id="238" w:author="Ehresmann, Rhea K (DFG)" w:date="2023-08-16T10:01:00Z">
        <w:r w:rsidR="003C44D8">
          <w:t xml:space="preserve"> and reducing that by 2 estimated 2023 EQS permits</w:t>
        </w:r>
      </w:ins>
      <w:r w:rsidRPr="003C44D8">
        <w:rPr>
          <w:rPrChange w:id="239" w:author="Ehresmann, Rhea K (DFG)" w:date="2023-08-16T09:59:00Z">
            <w:rPr>
              <w:color w:val="FF0000"/>
            </w:rPr>
          </w:rPrChange>
        </w:rPr>
        <w:t xml:space="preserve">. </w:t>
      </w:r>
      <w:del w:id="240" w:author="Ehresmann, Rhea K (DFG)" w:date="2023-08-16T10:01:00Z">
        <w:r w:rsidR="00DE6CE1" w:rsidRPr="003C44D8" w:rsidDel="003C44D8">
          <w:rPr>
            <w:rPrChange w:id="241" w:author="Ehresmann, Rhea K (DFG)" w:date="2023-08-16T09:59:00Z">
              <w:rPr>
                <w:color w:val="FF0000"/>
              </w:rPr>
            </w:rPrChange>
          </w:rPr>
          <w:delText>Permit holders will likely resume survey participation in 2023.</w:delText>
        </w:r>
      </w:del>
      <w:ins w:id="242" w:author="Ehresmann, Rhea K (DFG)" w:date="2023-08-16T10:01:00Z">
        <w:r w:rsidR="003C44D8">
          <w:t xml:space="preserve">The total number of </w:t>
        </w:r>
      </w:ins>
      <w:ins w:id="243" w:author="Ehresmann, Rhea K (DFG)" w:date="2023-08-16T10:02:00Z">
        <w:r w:rsidR="003C44D8">
          <w:t xml:space="preserve">permits allowed to harvest their EQS during the survey was limited to 2 due to low sablefish prices and the need to stabilize survey revenue as the project is experiencing a budgetary deficit. </w:t>
        </w:r>
      </w:ins>
      <w:r w:rsidR="00DE6CE1" w:rsidRPr="003C44D8">
        <w:t xml:space="preserve"> </w:t>
      </w:r>
    </w:p>
    <w:p w14:paraId="1C346E73" w14:textId="77777777" w:rsidR="00C64739" w:rsidRPr="00F74197" w:rsidRDefault="00C64739" w:rsidP="00C64739">
      <w:pPr>
        <w:pStyle w:val="Heading3"/>
      </w:pPr>
      <w:bookmarkStart w:id="244" w:name="_Toc16159559"/>
      <w:bookmarkStart w:id="245" w:name="_Toc44415308"/>
      <w:bookmarkStart w:id="246" w:name="_Toc79673318"/>
      <w:bookmarkStart w:id="247" w:name="_Toc143161322"/>
      <w:bookmarkEnd w:id="214"/>
      <w:r w:rsidRPr="00F74197">
        <w:t xml:space="preserve">Sport </w:t>
      </w:r>
      <w:r>
        <w:t>f</w:t>
      </w:r>
      <w:r w:rsidRPr="00F74197">
        <w:t xml:space="preserve">ish </w:t>
      </w:r>
      <w:r>
        <w:t>h</w:t>
      </w:r>
      <w:r w:rsidRPr="00F74197">
        <w:t>arvest (</w:t>
      </w:r>
      <w:r>
        <w:t>g</w:t>
      </w:r>
      <w:r w:rsidRPr="00F74197">
        <w:t xml:space="preserve">uided and </w:t>
      </w:r>
      <w:r>
        <w:t>u</w:t>
      </w:r>
      <w:r w:rsidRPr="00F74197">
        <w:t>nguided)</w:t>
      </w:r>
      <w:bookmarkEnd w:id="244"/>
      <w:bookmarkEnd w:id="245"/>
      <w:bookmarkEnd w:id="246"/>
      <w:bookmarkEnd w:id="247"/>
    </w:p>
    <w:p w14:paraId="227DFA4F" w14:textId="77777777" w:rsidR="00C64739" w:rsidRPr="00F74197" w:rsidRDefault="00C64739" w:rsidP="00C64739">
      <w:r w:rsidRPr="00F74197">
        <w:t xml:space="preserve">Sablefish sport fish preliminary harvest and release mortality from the guided and unguided sectors are estimated utilizing charter logbooks and the </w:t>
      </w:r>
      <w:r>
        <w:t>s</w:t>
      </w:r>
      <w:r w:rsidRPr="00F74197">
        <w:t xml:space="preserve">tatewide </w:t>
      </w:r>
      <w:r>
        <w:t>h</w:t>
      </w:r>
      <w:r w:rsidRPr="00F74197">
        <w:t xml:space="preserve">arvest </w:t>
      </w:r>
      <w:r>
        <w:t>s</w:t>
      </w:r>
      <w:r w:rsidRPr="00F74197">
        <w:t xml:space="preserve">urvey (Romberg et al. 2017). Estimates of harvested and released fish are based on the total number of fish and converted to </w:t>
      </w:r>
      <w:r w:rsidRPr="00F74197">
        <w:lastRenderedPageBreak/>
        <w:t xml:space="preserve">weight using a 3-year average of fish sampled from the guided and unguided sectors. A 10% release mortality rate is applied to the sport fishery; this was based on the 11.7% estimated in Stachura et al. (2012) and modified to account for difference in gear type (rod and reel versus longline) and handling time. </w:t>
      </w:r>
    </w:p>
    <w:p w14:paraId="55F87BF2" w14:textId="77777777" w:rsidR="00C64739" w:rsidRPr="00F74197" w:rsidRDefault="00C64739" w:rsidP="00C64739">
      <w:pPr>
        <w:pStyle w:val="Heading3"/>
      </w:pPr>
      <w:bookmarkStart w:id="248" w:name="_Toc16159560"/>
      <w:bookmarkStart w:id="249" w:name="_Toc44415309"/>
      <w:bookmarkStart w:id="250" w:name="_Toc79673319"/>
      <w:bookmarkStart w:id="251" w:name="_Toc143161323"/>
      <w:r w:rsidRPr="00F74197">
        <w:t xml:space="preserve">Mortality from </w:t>
      </w:r>
      <w:r>
        <w:t>f</w:t>
      </w:r>
      <w:r w:rsidRPr="00F74197">
        <w:t xml:space="preserve">ishery </w:t>
      </w:r>
      <w:r>
        <w:t>d</w:t>
      </w:r>
      <w:r w:rsidRPr="00F74197">
        <w:t>eadloss</w:t>
      </w:r>
      <w:bookmarkEnd w:id="248"/>
      <w:bookmarkEnd w:id="249"/>
      <w:bookmarkEnd w:id="250"/>
      <w:bookmarkEnd w:id="251"/>
    </w:p>
    <w:p w14:paraId="38B7C530" w14:textId="1C03547F" w:rsidR="00C64739" w:rsidRPr="00F74197" w:rsidRDefault="00C64739" w:rsidP="00C64739">
      <w:r w:rsidRPr="00F74197">
        <w:t>Deadloss mortality in the directed sablefish fishery was estimated by applying the percentage of dead sablefish (i.e., recorded as predated by sand fleas, sharks, hooking injury, or other cause of mortality) caught on the NSEI longline survey using the recent 3-year average, 0.</w:t>
      </w:r>
      <w:del w:id="252" w:author="Ehresmann, Rhea K (DFG)" w:date="2023-08-16T10:04:00Z">
        <w:r w:rsidR="00DB7D86" w:rsidDel="00E95D66">
          <w:delText>8</w:delText>
        </w:r>
        <w:r w:rsidDel="00E95D66">
          <w:delText>5</w:delText>
        </w:r>
      </w:del>
      <w:ins w:id="253" w:author="Ehresmann, Rhea K (DFG)" w:date="2023-08-16T10:04:00Z">
        <w:r w:rsidR="00E95D66">
          <w:t>70</w:t>
        </w:r>
      </w:ins>
      <w:r w:rsidRPr="00F74197">
        <w:t>% (20</w:t>
      </w:r>
      <w:r w:rsidR="008A1C78">
        <w:t>20</w:t>
      </w:r>
      <w:r w:rsidRPr="00F74197">
        <w:t>–20</w:t>
      </w:r>
      <w:r>
        <w:t>2</w:t>
      </w:r>
      <w:r w:rsidR="008A1C78">
        <w:t>2</w:t>
      </w:r>
      <w:r w:rsidRPr="00F74197">
        <w:t xml:space="preserve">), to the NSEI sablefish commercial AHO. </w:t>
      </w:r>
    </w:p>
    <w:p w14:paraId="7D1486D8" w14:textId="77777777" w:rsidR="00C64739" w:rsidRPr="00F74197" w:rsidRDefault="00C64739" w:rsidP="00C64739">
      <w:pPr>
        <w:pStyle w:val="Heading3"/>
      </w:pPr>
      <w:bookmarkStart w:id="254" w:name="_Toc16159562"/>
      <w:bookmarkStart w:id="255" w:name="_Toc44415310"/>
      <w:bookmarkStart w:id="256" w:name="_Toc79673320"/>
      <w:bookmarkStart w:id="257" w:name="_Toc143161324"/>
      <w:r w:rsidRPr="00F74197">
        <w:t xml:space="preserve">Personal </w:t>
      </w:r>
      <w:r>
        <w:t>u</w:t>
      </w:r>
      <w:r w:rsidRPr="00F74197">
        <w:t xml:space="preserve">se and </w:t>
      </w:r>
      <w:r>
        <w:t>s</w:t>
      </w:r>
      <w:r w:rsidRPr="00F74197">
        <w:t xml:space="preserve">ubsistence </w:t>
      </w:r>
      <w:r>
        <w:t>h</w:t>
      </w:r>
      <w:r w:rsidRPr="00F74197">
        <w:t>arvest</w:t>
      </w:r>
      <w:bookmarkEnd w:id="254"/>
      <w:bookmarkEnd w:id="255"/>
      <w:bookmarkEnd w:id="256"/>
      <w:bookmarkEnd w:id="257"/>
    </w:p>
    <w:p w14:paraId="17860674" w14:textId="03EC536D" w:rsidR="00C64739" w:rsidRDefault="00C64739" w:rsidP="00C64739">
      <w:r w:rsidRPr="00F74197">
        <w:t xml:space="preserve">A </w:t>
      </w:r>
      <w:r w:rsidRPr="006D5418">
        <w:t xml:space="preserve">total </w:t>
      </w:r>
      <w:r w:rsidRPr="008C03BC">
        <w:t xml:space="preserve">of </w:t>
      </w:r>
      <w:del w:id="258" w:author="Ehresmann, Rhea K (DFG)" w:date="2023-08-16T10:05:00Z">
        <w:r w:rsidR="00055130" w:rsidRPr="008C03BC" w:rsidDel="008C03BC">
          <w:rPr>
            <w:rPrChange w:id="259" w:author="Ehresmann, Rhea K (DFG)" w:date="2023-08-16T10:05:00Z">
              <w:rPr>
                <w:color w:val="FF0000"/>
              </w:rPr>
            </w:rPrChange>
          </w:rPr>
          <w:delText>772</w:delText>
        </w:r>
        <w:r w:rsidRPr="008C03BC" w:rsidDel="008C03BC">
          <w:rPr>
            <w:rPrChange w:id="260" w:author="Ehresmann, Rhea K (DFG)" w:date="2023-08-16T10:05:00Z">
              <w:rPr>
                <w:color w:val="FF0000"/>
              </w:rPr>
            </w:rPrChange>
          </w:rPr>
          <w:delText xml:space="preserve"> </w:delText>
        </w:r>
      </w:del>
      <w:ins w:id="261" w:author="Ehresmann, Rhea K (DFG)" w:date="2023-08-16T10:05:00Z">
        <w:r w:rsidR="008C03BC" w:rsidRPr="008C03BC">
          <w:rPr>
            <w:rPrChange w:id="262" w:author="Ehresmann, Rhea K (DFG)" w:date="2023-08-16T10:05:00Z">
              <w:rPr>
                <w:color w:val="FF0000"/>
              </w:rPr>
            </w:rPrChange>
          </w:rPr>
          <w:t xml:space="preserve">835 </w:t>
        </w:r>
      </w:ins>
      <w:r w:rsidRPr="008C03BC">
        <w:rPr>
          <w:rPrChange w:id="263" w:author="Ehresmann, Rhea K (DFG)" w:date="2023-08-16T10:05:00Z">
            <w:rPr>
              <w:color w:val="FF0000"/>
            </w:rPr>
          </w:rPrChange>
        </w:rPr>
        <w:t xml:space="preserve">personal use and subsistence sablefish permits were issued in </w:t>
      </w:r>
      <w:del w:id="264" w:author="Ehresmann, Rhea K (DFG)" w:date="2023-08-16T10:05:00Z">
        <w:r w:rsidR="00B94C5E" w:rsidRPr="008C03BC" w:rsidDel="008C03BC">
          <w:rPr>
            <w:rPrChange w:id="265" w:author="Ehresmann, Rhea K (DFG)" w:date="2023-08-16T10:05:00Z">
              <w:rPr>
                <w:color w:val="FF0000"/>
              </w:rPr>
            </w:rPrChange>
          </w:rPr>
          <w:delText>2021</w:delText>
        </w:r>
      </w:del>
      <w:ins w:id="266" w:author="Ehresmann, Rhea K (DFG)" w:date="2023-08-16T10:05:00Z">
        <w:r w:rsidR="008C03BC" w:rsidRPr="008C03BC">
          <w:rPr>
            <w:rPrChange w:id="267" w:author="Ehresmann, Rhea K (DFG)" w:date="2023-08-16T10:05:00Z">
              <w:rPr>
                <w:color w:val="FF0000"/>
              </w:rPr>
            </w:rPrChange>
          </w:rPr>
          <w:t>2022</w:t>
        </w:r>
      </w:ins>
      <w:r w:rsidRPr="008C03BC">
        <w:t xml:space="preserve">. Annual </w:t>
      </w:r>
      <w:r w:rsidRPr="00F74197">
        <w:t xml:space="preserve">subsistence and personal use harvest of sablefish </w:t>
      </w:r>
      <w:r>
        <w:t>is</w:t>
      </w:r>
      <w:r w:rsidRPr="00F74197">
        <w:t xml:space="preserve"> estimated from these permits </w:t>
      </w:r>
      <w:r>
        <w:t xml:space="preserve">by adding the total number of retained sablefish reported to the proportion of released </w:t>
      </w:r>
      <w:r w:rsidRPr="002F0539">
        <w:t>sablefish</w:t>
      </w:r>
      <w:r>
        <w:t xml:space="preserve"> reported after </w:t>
      </w:r>
      <w:r w:rsidRPr="00F74197">
        <w:t xml:space="preserve">applying a 16% </w:t>
      </w:r>
      <w:r>
        <w:t>discard</w:t>
      </w:r>
      <w:r w:rsidRPr="00F74197">
        <w:t xml:space="preserve"> mortality rate to released sablefish</w:t>
      </w:r>
      <w:r>
        <w:t xml:space="preserve"> (Gilroy and Stewart 2013)</w:t>
      </w:r>
      <w:r w:rsidRPr="00F74197">
        <w:t xml:space="preserve">. </w:t>
      </w:r>
      <w:r>
        <w:t xml:space="preserve">The Pacific halibut fishery is assumed a reasonable proxy for sablefish because the fisheries utilize similar gear and frequently the same vessels and crew participate in both fisheries. Moreover, both species are considered hardy and do not experience barotrauma. </w:t>
      </w:r>
      <w:r w:rsidRPr="00F74197">
        <w:t xml:space="preserve">The </w:t>
      </w:r>
      <w:r w:rsidR="00055130">
        <w:t>202</w:t>
      </w:r>
      <w:r w:rsidR="008A1C78">
        <w:t>2</w:t>
      </w:r>
      <w:r w:rsidRPr="00F74197">
        <w:t xml:space="preserve"> longline survey average weight </w:t>
      </w:r>
      <w:r w:rsidRPr="008C03BC">
        <w:t>(</w:t>
      </w:r>
      <w:r w:rsidRPr="008C03BC">
        <w:rPr>
          <w:rPrChange w:id="268" w:author="Ehresmann, Rhea K (DFG)" w:date="2023-08-16T10:06:00Z">
            <w:rPr>
              <w:color w:val="FF0000"/>
            </w:rPr>
          </w:rPrChange>
        </w:rPr>
        <w:t>5.</w:t>
      </w:r>
      <w:del w:id="269" w:author="Ehresmann, Rhea K (DFG)" w:date="2023-08-16T10:06:00Z">
        <w:r w:rsidR="00055130" w:rsidRPr="008C03BC" w:rsidDel="008C03BC">
          <w:rPr>
            <w:rPrChange w:id="270" w:author="Ehresmann, Rhea K (DFG)" w:date="2023-08-16T10:06:00Z">
              <w:rPr>
                <w:color w:val="FF0000"/>
              </w:rPr>
            </w:rPrChange>
          </w:rPr>
          <w:delText>1</w:delText>
        </w:r>
        <w:r w:rsidRPr="008C03BC" w:rsidDel="008C03BC">
          <w:rPr>
            <w:rPrChange w:id="271" w:author="Ehresmann, Rhea K (DFG)" w:date="2023-08-16T10:06:00Z">
              <w:rPr>
                <w:color w:val="FF0000"/>
              </w:rPr>
            </w:rPrChange>
          </w:rPr>
          <w:delText xml:space="preserve"> </w:delText>
        </w:r>
      </w:del>
      <w:ins w:id="272" w:author="Ehresmann, Rhea K (DFG)" w:date="2023-08-16T10:06:00Z">
        <w:r w:rsidR="008C03BC" w:rsidRPr="008C03BC">
          <w:rPr>
            <w:rPrChange w:id="273" w:author="Ehresmann, Rhea K (DFG)" w:date="2023-08-16T10:06:00Z">
              <w:rPr>
                <w:color w:val="FF0000"/>
              </w:rPr>
            </w:rPrChange>
          </w:rPr>
          <w:t xml:space="preserve">3 </w:t>
        </w:r>
      </w:ins>
      <w:r w:rsidRPr="008C03BC">
        <w:t xml:space="preserve">lb) was </w:t>
      </w:r>
      <w:r w:rsidRPr="00F74197">
        <w:t xml:space="preserve">applied to this harvest to obtain a decrement total. </w:t>
      </w:r>
    </w:p>
    <w:p w14:paraId="0BB25EE5" w14:textId="483FFF7A" w:rsidR="00C64739" w:rsidRDefault="00C64739" w:rsidP="00C64739">
      <w:r w:rsidRPr="00F74197">
        <w:t xml:space="preserve">In 2015, personal use harvest was limited to an annual limit of 50 fish per household. Since 2018, participants of the personal use fishery have been allowed to use pot gear with no more than 2 pots per permit and a maximum of 8 pots per vessel when 4 or more permit holders are on board the same vessel. </w:t>
      </w:r>
      <w:del w:id="274" w:author="Ehresmann, Rhea K (DFG)" w:date="2023-08-16T10:06:00Z">
        <w:r w:rsidDel="008C03BC">
          <w:delText xml:space="preserve">Use of pot gear has </w:delText>
        </w:r>
        <w:r w:rsidR="00376696" w:rsidDel="008C03BC">
          <w:delText xml:space="preserve">continued to </w:delText>
        </w:r>
        <w:r w:rsidDel="008C03BC">
          <w:delText>increase</w:delText>
        </w:r>
        <w:r w:rsidR="00376696" w:rsidDel="008C03BC">
          <w:delText xml:space="preserve"> with 68% of permit holders fishing pots</w:delText>
        </w:r>
        <w:r w:rsidDel="008C03BC">
          <w:delText xml:space="preserve">. </w:delText>
        </w:r>
      </w:del>
    </w:p>
    <w:p w14:paraId="75B7DA20" w14:textId="3AE95650" w:rsidR="00C64739" w:rsidRDefault="00C64739" w:rsidP="00A65912">
      <w:pPr>
        <w:pStyle w:val="Heading2"/>
      </w:pPr>
      <w:bookmarkStart w:id="275" w:name="_Toc16159563"/>
      <w:bookmarkStart w:id="276" w:name="_Toc44415311"/>
      <w:bookmarkStart w:id="277" w:name="_Toc79673321"/>
      <w:bookmarkStart w:id="278" w:name="_Toc143161325"/>
      <w:r w:rsidRPr="00F74197">
        <w:t>Regulations</w:t>
      </w:r>
      <w:bookmarkEnd w:id="275"/>
      <w:bookmarkEnd w:id="276"/>
      <w:bookmarkEnd w:id="277"/>
      <w:bookmarkEnd w:id="278"/>
    </w:p>
    <w:p w14:paraId="53554BF5" w14:textId="5E2E06A7" w:rsidR="00A601CA" w:rsidDel="008C03BC" w:rsidRDefault="00A601CA" w:rsidP="00A65912">
      <w:pPr>
        <w:pStyle w:val="Heading3"/>
        <w:rPr>
          <w:del w:id="279" w:author="Ehresmann, Rhea K (DFG)" w:date="2023-08-16T10:07:00Z"/>
        </w:rPr>
      </w:pPr>
      <w:bookmarkStart w:id="280" w:name="_Toc103868469"/>
      <w:del w:id="281" w:author="Ehresmann, Rhea K (DFG)" w:date="2023-08-16T10:07:00Z">
        <w:r w:rsidDel="008C03BC">
          <w:delText>2022 Board of Fisheries Decisions</w:delText>
        </w:r>
        <w:bookmarkEnd w:id="280"/>
      </w:del>
    </w:p>
    <w:p w14:paraId="51B2F71A" w14:textId="1706AAEF" w:rsidR="00AC69FE" w:rsidDel="008C03BC" w:rsidRDefault="008A1C78" w:rsidP="008A1C78">
      <w:pPr>
        <w:rPr>
          <w:del w:id="282" w:author="Ehresmann, Rhea K (DFG)" w:date="2023-08-16T10:07:00Z"/>
        </w:rPr>
      </w:pPr>
      <w:del w:id="283" w:author="Ehresmann, Rhea K (DFG)" w:date="2023-08-16T10:07:00Z">
        <w:r w:rsidRPr="008A1C78" w:rsidDel="008C03BC">
          <w:delText>In March 2022, the Alaska Board of Fisheries adopted new regulations that will be enacted prior to or during the fishing season for the NSEI sablefish commercial fishery. An advisory announcement will be issued at a later date with more information. These new regulations include:</w:delText>
        </w:r>
      </w:del>
    </w:p>
    <w:p w14:paraId="16B0F310" w14:textId="0666BA21" w:rsidR="00A601CA" w:rsidDel="008C03BC" w:rsidRDefault="00A601CA" w:rsidP="00AC69FE">
      <w:pPr>
        <w:pStyle w:val="ListParagraph"/>
        <w:numPr>
          <w:ilvl w:val="0"/>
          <w:numId w:val="19"/>
        </w:numPr>
        <w:rPr>
          <w:del w:id="284" w:author="Ehresmann, Rhea K (DFG)" w:date="2023-08-16T10:07:00Z"/>
        </w:rPr>
      </w:pPr>
      <w:del w:id="285" w:author="Ehresmann, Rhea K (DFG)" w:date="2023-08-16T10:07:00Z">
        <w:r w:rsidDel="008C03BC">
          <w:delText>Full retention requirements and landing requirements using hook-and-line and pot gear for all species of rockfish including thornyhead rockfish.</w:delText>
        </w:r>
      </w:del>
    </w:p>
    <w:p w14:paraId="7372C3F7" w14:textId="2BDA2AE6" w:rsidR="00742246" w:rsidDel="008C03BC" w:rsidRDefault="00525A26" w:rsidP="00742246">
      <w:pPr>
        <w:pStyle w:val="ListParagraph"/>
        <w:numPr>
          <w:ilvl w:val="0"/>
          <w:numId w:val="10"/>
        </w:numPr>
        <w:rPr>
          <w:del w:id="286" w:author="Ehresmann, Rhea K (DFG)" w:date="2023-08-16T10:07:00Z"/>
        </w:rPr>
      </w:pPr>
      <w:del w:id="287" w:author="Ehresmann, Rhea K (DFG)" w:date="2023-08-16T10:07:00Z">
        <w:r w:rsidDel="008C03BC">
          <w:delText>Allowing p</w:delText>
        </w:r>
        <w:r w:rsidR="0045264E" w:rsidDel="008C03BC">
          <w:delText xml:space="preserve">ot gear </w:delText>
        </w:r>
        <w:r w:rsidDel="008C03BC">
          <w:delText>as a legal gear type in addition to longline gear for the C61A permits</w:delText>
        </w:r>
        <w:r w:rsidR="001678BD" w:rsidDel="008C03BC">
          <w:delText>, which is contingent upon the approval process through CFEC</w:delText>
        </w:r>
        <w:r w:rsidDel="008C03BC">
          <w:delText xml:space="preserve">. </w:delText>
        </w:r>
      </w:del>
    </w:p>
    <w:p w14:paraId="5E03135C" w14:textId="5DF40464" w:rsidR="0045264E" w:rsidRPr="00AC69FE" w:rsidDel="008C03BC" w:rsidRDefault="00AC69FE" w:rsidP="00AC69FE">
      <w:pPr>
        <w:numPr>
          <w:ilvl w:val="0"/>
          <w:numId w:val="10"/>
        </w:numPr>
        <w:shd w:val="clear" w:color="auto" w:fill="FFFFFF"/>
        <w:spacing w:before="100" w:beforeAutospacing="1" w:after="100" w:afterAutospacing="1"/>
        <w:jc w:val="left"/>
        <w:rPr>
          <w:del w:id="288" w:author="Ehresmann, Rhea K (DFG)" w:date="2023-08-16T10:07:00Z"/>
          <w:color w:val="333333"/>
        </w:rPr>
      </w:pPr>
      <w:del w:id="289" w:author="Ehresmann, Rhea K (DFG)" w:date="2023-08-16T10:07:00Z">
        <w:r w:rsidRPr="00AC69FE" w:rsidDel="008C03BC">
          <w:rPr>
            <w:color w:val="333333"/>
          </w:rPr>
          <w:delText>Pots must have at least two circular escape rings, with a minimum inside diameter of three and three-fourths inches, installed on opposing vertical or sloping walls of the pot</w:delText>
        </w:r>
        <w:r w:rsidR="00742246" w:rsidDel="008C03BC">
          <w:delText>.</w:delText>
        </w:r>
      </w:del>
    </w:p>
    <w:p w14:paraId="2938077F" w14:textId="77777777" w:rsidR="00C64739" w:rsidRPr="00F74197" w:rsidRDefault="00C64739" w:rsidP="00C64739">
      <w:pPr>
        <w:pStyle w:val="Heading3"/>
      </w:pPr>
      <w:bookmarkStart w:id="290" w:name="_Toc16159564"/>
      <w:bookmarkStart w:id="291" w:name="_Toc44415312"/>
      <w:bookmarkStart w:id="292" w:name="_Toc79673322"/>
      <w:bookmarkStart w:id="293" w:name="_Toc143161326"/>
      <w:r w:rsidRPr="00F74197">
        <w:t xml:space="preserve">Registration and </w:t>
      </w:r>
      <w:r>
        <w:t>l</w:t>
      </w:r>
      <w:r w:rsidRPr="00F74197">
        <w:t xml:space="preserve">ogbook </w:t>
      </w:r>
      <w:r>
        <w:t>r</w:t>
      </w:r>
      <w:r w:rsidRPr="00F74197">
        <w:t>equirements</w:t>
      </w:r>
      <w:bookmarkEnd w:id="290"/>
      <w:bookmarkEnd w:id="291"/>
      <w:bookmarkEnd w:id="292"/>
      <w:bookmarkEnd w:id="293"/>
    </w:p>
    <w:p w14:paraId="33B90A23" w14:textId="4FE1F17F" w:rsidR="000927FD" w:rsidRDefault="000927FD" w:rsidP="00C64739">
      <w:r w:rsidRPr="000927FD">
        <w:t>Fishermen must register prior to fishing [5 AAC 28.106 (b)] and keep a logbook during the fishery. Completed logbook pages must be attached to the ADF&amp;G copy of the fish ticket at the time of delivery. Confidential envelopes for logbook pages may be requested when registering.</w:t>
      </w:r>
      <w:r>
        <w:t xml:space="preserve"> </w:t>
      </w:r>
    </w:p>
    <w:p w14:paraId="0ED22C14" w14:textId="77777777" w:rsidR="000927FD" w:rsidRDefault="000927FD" w:rsidP="00C64739">
      <w:r w:rsidRPr="000927FD">
        <w:t xml:space="preserve">Permit holders will receive a personal quota share (PQS) tracking form at the time of registration. This form is used to record the total round weight landed for each delivery. Each permit holder </w:t>
      </w:r>
      <w:r w:rsidRPr="000927FD">
        <w:lastRenderedPageBreak/>
        <w:t>must, upon request, provide the buyer with the total round weight of sablefish the permit holder has landed to date. The department requests that a copy of the completed PQS tracking form is included with the final fish ticket of the season for that permit.</w:t>
      </w:r>
    </w:p>
    <w:p w14:paraId="1FD7B83A" w14:textId="7924AB72" w:rsidR="00C64739" w:rsidRPr="00F74197" w:rsidRDefault="00C64739" w:rsidP="00C64739">
      <w:r w:rsidRPr="00F74197">
        <w:t xml:space="preserve">Logbooks must include, by set, the date and time gear is set and retrieved, specific location of harvest by latitude and longitude for start and ending positions, hook spacing, amount of gear (number of hooks and skates) used, depth of set, estimated </w:t>
      </w:r>
      <w:r w:rsidR="00312355">
        <w:t xml:space="preserve">number or </w:t>
      </w:r>
      <w:r w:rsidRPr="00F74197">
        <w:t xml:space="preserve">weight of the target species, and the estimated </w:t>
      </w:r>
      <w:r w:rsidR="00312355">
        <w:t xml:space="preserve">number or </w:t>
      </w:r>
      <w:r w:rsidRPr="00F74197">
        <w:t xml:space="preserve">weight of bycatch by species. </w:t>
      </w:r>
      <w:r w:rsidR="00EA0178">
        <w:t>Permit holders</w:t>
      </w:r>
      <w:r w:rsidRPr="00F74197">
        <w:t xml:space="preserve">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w:t>
      </w:r>
      <w:r w:rsidR="00312355">
        <w:t xml:space="preserve"> </w:t>
      </w:r>
      <w:r>
        <w:t>[</w:t>
      </w:r>
      <w:r w:rsidRPr="00F74197">
        <w:t>5 AAC 28.170(f)</w:t>
      </w:r>
      <w:r>
        <w:t>]</w:t>
      </w:r>
      <w:r w:rsidRPr="00F74197">
        <w:t xml:space="preserve">. </w:t>
      </w:r>
      <w:r w:rsidR="00217480">
        <w:t>Permit holders</w:t>
      </w:r>
      <w:r w:rsidRPr="00F74197">
        <w:t xml:space="preserve"> </w:t>
      </w:r>
      <w:r>
        <w:t>must</w:t>
      </w:r>
      <w:r w:rsidRPr="00F74197">
        <w:t xml:space="preserve"> record release reason (e.g., fish are small) and whether their personal quota share has been met. </w:t>
      </w:r>
    </w:p>
    <w:p w14:paraId="31C33AE6" w14:textId="77777777" w:rsidR="00C64739" w:rsidRPr="00F74197" w:rsidRDefault="00C64739" w:rsidP="00C64739">
      <w:pPr>
        <w:pStyle w:val="Heading3"/>
      </w:pPr>
      <w:bookmarkStart w:id="294" w:name="_Toc16159565"/>
      <w:bookmarkStart w:id="295" w:name="_Toc44415313"/>
      <w:bookmarkStart w:id="296" w:name="_Toc79673323"/>
      <w:bookmarkStart w:id="297" w:name="_Toc143161327"/>
      <w:r w:rsidRPr="00F74197">
        <w:t xml:space="preserve">Tagged </w:t>
      </w:r>
      <w:r>
        <w:t>s</w:t>
      </w:r>
      <w:r w:rsidRPr="00F74197">
        <w:t>ablefish</w:t>
      </w:r>
      <w:bookmarkEnd w:id="294"/>
      <w:bookmarkEnd w:id="295"/>
      <w:bookmarkEnd w:id="296"/>
      <w:bookmarkEnd w:id="297"/>
    </w:p>
    <w:p w14:paraId="29B75B61" w14:textId="77777777" w:rsidR="00C64739" w:rsidRPr="00F74197" w:rsidRDefault="00C64739" w:rsidP="00C64739">
      <w:r w:rsidRPr="00F74197">
        <w:t>Fishermen are requested to watch for tagged sablefish</w:t>
      </w:r>
      <w:r>
        <w:t>,</w:t>
      </w:r>
      <w:r w:rsidRPr="00F74197">
        <w:t xml:space="preserve"> record tag number(s)</w:t>
      </w:r>
      <w:r>
        <w:t>,</w:t>
      </w:r>
      <w:r w:rsidRPr="00F74197">
        <w:t xml:space="preserve"> and attach tags directly in the logbook with the corresponding set information. All tags returned will receive a reward. Tag rewards include a t-shirt and entry into an annual drawing for one $1,000, two $500, and four $250 cash rewards. To qualify for entry in the annual drawing, ADF&amp;G requires the following information: the tag, set location (latitude and longitude), date of capture of the fish, and the name and address of the person recovering the tag.</w:t>
      </w:r>
    </w:p>
    <w:p w14:paraId="7A395933" w14:textId="77777777" w:rsidR="00C64739" w:rsidRPr="00F74197" w:rsidRDefault="00C64739" w:rsidP="00C64739">
      <w:pPr>
        <w:pStyle w:val="Heading3"/>
      </w:pPr>
      <w:bookmarkStart w:id="298" w:name="_Toc16159566"/>
      <w:bookmarkStart w:id="299" w:name="_Toc44415314"/>
      <w:bookmarkStart w:id="300" w:name="_Toc79673324"/>
      <w:bookmarkStart w:id="301" w:name="_Toc143161328"/>
      <w:r w:rsidRPr="00F74197">
        <w:t xml:space="preserve">Sablefish </w:t>
      </w:r>
      <w:r>
        <w:t>p</w:t>
      </w:r>
      <w:r w:rsidRPr="00F74197">
        <w:t xml:space="preserve">ossession and </w:t>
      </w:r>
      <w:r>
        <w:t>l</w:t>
      </w:r>
      <w:r w:rsidRPr="00F74197">
        <w:t xml:space="preserve">anding </w:t>
      </w:r>
      <w:r>
        <w:t>r</w:t>
      </w:r>
      <w:r w:rsidRPr="00F74197">
        <w:t>equirements</w:t>
      </w:r>
      <w:bookmarkEnd w:id="298"/>
      <w:bookmarkEnd w:id="299"/>
      <w:bookmarkEnd w:id="300"/>
      <w:bookmarkEnd w:id="301"/>
    </w:p>
    <w:p w14:paraId="5DAF59E4" w14:textId="0173564B" w:rsidR="001D1AF4" w:rsidRDefault="00C64739" w:rsidP="001D1AF4">
      <w:bookmarkStart w:id="302" w:name="_Toc16159567"/>
      <w:bookmarkStart w:id="303" w:name="_Toc44415315"/>
      <w:r w:rsidRPr="007E763C">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not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w:t>
      </w:r>
      <w:del w:id="304" w:author="Ehresmann, Rhea K (DFG)" w:date="2023-08-16T10:09:00Z">
        <w:r w:rsidR="00516FFD" w:rsidDel="00E67FA3">
          <w:delText>2022</w:delText>
        </w:r>
        <w:r w:rsidRPr="007E763C" w:rsidDel="00E67FA3">
          <w:delText xml:space="preserve"> </w:delText>
        </w:r>
      </w:del>
      <w:ins w:id="305" w:author="Ehresmann, Rhea K (DFG)" w:date="2023-08-16T10:09:00Z">
        <w:r w:rsidR="00E67FA3">
          <w:t>2023</w:t>
        </w:r>
        <w:r w:rsidR="00E67FA3" w:rsidRPr="007E763C">
          <w:t xml:space="preserve"> </w:t>
        </w:r>
      </w:ins>
      <w:r w:rsidRPr="007E763C">
        <w:t xml:space="preserve">fishing season, 5% of the annual EQS is </w:t>
      </w:r>
      <w:del w:id="306" w:author="Ehresmann, Rhea K (DFG)" w:date="2023-08-16T10:09:00Z">
        <w:r w:rsidR="00516FFD" w:rsidDel="00E67FA3">
          <w:delText>845</w:delText>
        </w:r>
        <w:r w:rsidRPr="007E763C" w:rsidDel="00E67FA3">
          <w:delText xml:space="preserve"> </w:delText>
        </w:r>
      </w:del>
      <w:ins w:id="307" w:author="Ehresmann, Rhea K (DFG)" w:date="2023-08-16T10:09:00Z">
        <w:r w:rsidR="00E67FA3">
          <w:t>955</w:t>
        </w:r>
        <w:r w:rsidR="00E67FA3" w:rsidRPr="007E763C">
          <w:t xml:space="preserve"> </w:t>
        </w:r>
      </w:ins>
      <w:r w:rsidRPr="007E763C">
        <w:t>round pounds.</w:t>
      </w:r>
    </w:p>
    <w:p w14:paraId="63A1DC5C" w14:textId="455F8EF0" w:rsidR="001D1AF4" w:rsidRPr="001D1AF4" w:rsidRDefault="001D1AF4" w:rsidP="001D1AF4">
      <w:pPr>
        <w:pStyle w:val="Heading3"/>
      </w:pPr>
      <w:bookmarkStart w:id="308" w:name="_Toc143161329"/>
      <w:r w:rsidRPr="001D1AF4">
        <w:t>Fish ticket requirements</w:t>
      </w:r>
      <w:bookmarkEnd w:id="308"/>
    </w:p>
    <w:p w14:paraId="368ECB4B" w14:textId="02AC3945" w:rsidR="001D1AF4" w:rsidRPr="001D1AF4" w:rsidRDefault="001D1AF4" w:rsidP="001D1AF4">
      <w:r w:rsidRPr="001D1AF4">
        <w:t xml:space="preserve">Landed weights must be recorded on a fish ticket at the time of delivery. If a fisherman delivers fish in the round, the total round weight delivered must be recorded on the fish ticket. If a fisherman delivers dressed fish, the fish ticket must include the total landed dressed weight as well as the round weight equivalent, determined by using the standard 0.63 recovery rate. There is a 2% allowance for ice and slime when unrinsed whole iced sablefish are weighed. A fish ticket must be completed prior to the resumption of fishing and each permit holder must retain, on board their vessel, copies of all </w:t>
      </w:r>
      <w:r>
        <w:t>NSEI</w:t>
      </w:r>
      <w:r w:rsidRPr="001D1AF4">
        <w:t xml:space="preserve"> sablefish tickets from the current season and their updated PQS tracking form. When delivering fish out of state, a completed fish ticket must be submitted to ADF&amp;G prior to transporting fish out of Alaska.</w:t>
      </w:r>
    </w:p>
    <w:p w14:paraId="33C28F07" w14:textId="77777777" w:rsidR="00C64739" w:rsidRPr="00F74197" w:rsidRDefault="00C64739" w:rsidP="00C64739">
      <w:pPr>
        <w:pStyle w:val="Heading3"/>
      </w:pPr>
      <w:bookmarkStart w:id="309" w:name="_Toc79673325"/>
      <w:bookmarkStart w:id="310" w:name="_Toc143161330"/>
      <w:r w:rsidRPr="00F74197">
        <w:lastRenderedPageBreak/>
        <w:t>Bycatch allowances for other species</w:t>
      </w:r>
      <w:bookmarkEnd w:id="302"/>
      <w:bookmarkEnd w:id="303"/>
      <w:bookmarkEnd w:id="309"/>
      <w:bookmarkEnd w:id="310"/>
    </w:p>
    <w:p w14:paraId="49F5D26A" w14:textId="6D7ED0D8" w:rsidR="00C64739" w:rsidRDefault="00C64739" w:rsidP="00C64739">
      <w:r w:rsidRPr="00F74197">
        <w:t>Full retention and reporting of rockfish</w:t>
      </w:r>
      <w:ins w:id="311" w:author="Ehresmann, Rhea K (DFG)" w:date="2023-08-16T10:12:00Z">
        <w:r w:rsidR="004B629B">
          <w:t>, including thornyhead rockfish, is required [5 AAC 28.171 (a)].</w:t>
        </w:r>
      </w:ins>
      <w:r w:rsidRPr="00F74197">
        <w:t xml:space="preserve"> </w:t>
      </w:r>
      <w:del w:id="312" w:author="Ehresmann, Rhea K (DFG)" w:date="2023-08-16T10:12:00Z">
        <w:r w:rsidRPr="00F74197" w:rsidDel="004B629B">
          <w:rPr>
            <w:i/>
          </w:rPr>
          <w:delText>Sebastes</w:delText>
        </w:r>
        <w:r w:rsidRPr="00F74197" w:rsidDel="004B629B">
          <w:delText>, excluding thornyhead</w:delText>
        </w:r>
        <w:r w:rsidDel="004B629B">
          <w:delText xml:space="preserve"> rockfish </w:delText>
        </w:r>
        <w:r w:rsidRPr="00F74197" w:rsidDel="004B629B">
          <w:rPr>
            <w:i/>
          </w:rPr>
          <w:delText>Sebast</w:delText>
        </w:r>
        <w:r w:rsidDel="004B629B">
          <w:rPr>
            <w:i/>
          </w:rPr>
          <w:delText>olobus</w:delText>
        </w:r>
        <w:r w:rsidRPr="00F74197" w:rsidDel="004B629B">
          <w:delText>, is required for internal waters (5 AAC 28.171</w:delText>
        </w:r>
        <w:r w:rsidRPr="00826343" w:rsidDel="004B629B">
          <w:delText>).</w:delText>
        </w:r>
        <w:r w:rsidR="00D91C5E" w:rsidRPr="00826343" w:rsidDel="004B629B">
          <w:delText xml:space="preserve"> </w:delText>
        </w:r>
      </w:del>
      <w:del w:id="313" w:author="Ehresmann, Rhea K (DFG)" w:date="2023-08-16T10:13:00Z">
        <w:r w:rsidR="00D91C5E" w:rsidRPr="00826343" w:rsidDel="00126A03">
          <w:delText>The full retention regulation does not apply to thornyhead rockfish at the time of publication but will</w:delText>
        </w:r>
        <w:r w:rsidR="00D91C5E" w:rsidRPr="00465B6B" w:rsidDel="00126A03">
          <w:delText xml:space="preserve"> when the new regulations become effective in 2022. </w:delText>
        </w:r>
      </w:del>
      <w:r w:rsidRPr="00465B6B">
        <w:t xml:space="preserve">The allowable bycatch that may be legally landed and sold on an NSEI sablefish permit </w:t>
      </w:r>
      <w:r w:rsidR="00000075">
        <w:t xml:space="preserve">is </w:t>
      </w:r>
      <w:r w:rsidRPr="00465B6B">
        <w:t>based on round weight of sablefish and bycatch species</w:t>
      </w:r>
      <w:r w:rsidRPr="00E40671">
        <w:t xml:space="preserve"> or species group on board the vessel</w:t>
      </w:r>
      <w:r>
        <w:t>:</w:t>
      </w:r>
    </w:p>
    <w:p w14:paraId="7696024C" w14:textId="77777777" w:rsidR="00C64739" w:rsidRDefault="00C64739" w:rsidP="006C4697">
      <w:pPr>
        <w:pStyle w:val="ListParagraph"/>
        <w:numPr>
          <w:ilvl w:val="0"/>
          <w:numId w:val="4"/>
        </w:numPr>
      </w:pPr>
      <w:r w:rsidRPr="009F6E88">
        <w:t>All rockfish, including thornyheads</w:t>
      </w:r>
      <w:r>
        <w:t xml:space="preserve">: 15% in aggregate, of which 1% may be demersal shelf rockfish (DSR), which includes </w:t>
      </w:r>
      <w:r w:rsidRPr="00E40671">
        <w:t>yelloweye, quillback, canary, tiger, copper, China, and rosethorn rockfish</w:t>
      </w:r>
    </w:p>
    <w:p w14:paraId="73E31CFC" w14:textId="77777777" w:rsidR="00C64739" w:rsidRDefault="00C64739" w:rsidP="006C4697">
      <w:pPr>
        <w:pStyle w:val="ListParagraph"/>
        <w:numPr>
          <w:ilvl w:val="0"/>
          <w:numId w:val="4"/>
        </w:numPr>
      </w:pPr>
      <w:r>
        <w:t>Lingcod: 0%</w:t>
      </w:r>
    </w:p>
    <w:p w14:paraId="6ADBE7A8" w14:textId="77777777" w:rsidR="00C64739" w:rsidRDefault="00C64739" w:rsidP="006C4697">
      <w:pPr>
        <w:pStyle w:val="ListParagraph"/>
        <w:numPr>
          <w:ilvl w:val="0"/>
          <w:numId w:val="4"/>
        </w:numPr>
      </w:pPr>
      <w:r>
        <w:t>Pacific cod: 20%</w:t>
      </w:r>
    </w:p>
    <w:p w14:paraId="1152F878" w14:textId="6C7B52BD" w:rsidR="00C64739" w:rsidRDefault="00C64739" w:rsidP="006C4697">
      <w:pPr>
        <w:pStyle w:val="ListParagraph"/>
        <w:numPr>
          <w:ilvl w:val="0"/>
          <w:numId w:val="4"/>
        </w:numPr>
      </w:pPr>
      <w:r>
        <w:t>Spiny dogfish: 35%</w:t>
      </w:r>
      <w:ins w:id="314" w:author="Ehresmann, Rhea K (DFG)" w:date="2023-08-16T10:13:00Z">
        <w:r w:rsidR="00126A03">
          <w:t xml:space="preserve"> longline</w:t>
        </w:r>
      </w:ins>
      <w:ins w:id="315" w:author="Ehresmann, Rhea K (DFG)" w:date="2023-08-16T10:14:00Z">
        <w:r w:rsidR="00126A03">
          <w:t>/</w:t>
        </w:r>
      </w:ins>
      <w:ins w:id="316" w:author="Ehresmann, Rhea K (DFG)" w:date="2023-08-16T10:13:00Z">
        <w:r w:rsidR="00126A03">
          <w:t>hook and line gear; 20% pot gear</w:t>
        </w:r>
      </w:ins>
    </w:p>
    <w:p w14:paraId="3712BE61" w14:textId="77777777" w:rsidR="00C64739" w:rsidRDefault="00C64739" w:rsidP="006C4697">
      <w:pPr>
        <w:pStyle w:val="ListParagraph"/>
        <w:numPr>
          <w:ilvl w:val="0"/>
          <w:numId w:val="4"/>
        </w:numPr>
      </w:pPr>
      <w:r>
        <w:t>Other groundfish: 20%</w:t>
      </w:r>
    </w:p>
    <w:p w14:paraId="651E5E36" w14:textId="77777777" w:rsidR="00C64739" w:rsidRDefault="00C64739" w:rsidP="00C64739">
      <w:r w:rsidRPr="00812CEA">
        <w:t>All rockfish retained in excess of allowable bycatch limits shall be reported as bycatch overage on an ADF&amp;G fish ticket. All proceeds from the sale of excess rockfish bycatch shall be surrendered to the state. Excess rockfish retained due to full retention requirements may be retained for personal use; however, the pounds must be documented as overage on the fish ticket.</w:t>
      </w:r>
      <w:r>
        <w:t xml:space="preserve"> </w:t>
      </w:r>
    </w:p>
    <w:p w14:paraId="591128B0" w14:textId="77777777" w:rsidR="00C64739" w:rsidRPr="00F74197" w:rsidRDefault="00C64739" w:rsidP="00C64739">
      <w:r w:rsidRPr="00812CEA">
        <w:t>A CFEC permit holder fishing for groundfish must retain all Pacific cod when the directed fishery for Pacific cod is open and up to the maximum retainable bycatch amount (20%) of Pacific cod when a directed fishery for Pacific cod is closed [5 AAC 28.070 (e)]. Pacific cod taken in excess of the bycatch limit in areas open to directed fishing for Pacific cod may be landed on a CFEC miscellaneous saltwater finfish permit designated for the gear that was used. Fishermen with halibut</w:t>
      </w:r>
      <w:r>
        <w:t xml:space="preserve"> Individual Fishing Quota (</w:t>
      </w:r>
      <w:r w:rsidRPr="00812CEA">
        <w:t>IFQ</w:t>
      </w:r>
      <w:r>
        <w:t>)</w:t>
      </w:r>
      <w:r w:rsidRPr="00812CEA">
        <w:t xml:space="preserve"> in regulatory area 2C and a CFEC halibut permit card must retain all halibut over 32 inches in length, up to the amount of their IFQ.</w:t>
      </w:r>
    </w:p>
    <w:p w14:paraId="0252D76F" w14:textId="77777777" w:rsidR="00C64739" w:rsidRPr="00F74197" w:rsidRDefault="00C64739" w:rsidP="00C64739">
      <w:pPr>
        <w:pStyle w:val="Heading3"/>
      </w:pPr>
      <w:bookmarkStart w:id="317" w:name="_Toc16159568"/>
      <w:bookmarkStart w:id="318" w:name="_Toc44415316"/>
      <w:bookmarkStart w:id="319" w:name="_Toc79673326"/>
      <w:bookmarkStart w:id="320" w:name="_Toc143161331"/>
      <w:r w:rsidRPr="00F74197">
        <w:t xml:space="preserve">Sablefish </w:t>
      </w:r>
      <w:r>
        <w:t>l</w:t>
      </w:r>
      <w:r w:rsidRPr="00F74197">
        <w:t xml:space="preserve">ive </w:t>
      </w:r>
      <w:r>
        <w:t>m</w:t>
      </w:r>
      <w:r w:rsidRPr="00F74197">
        <w:t>arket</w:t>
      </w:r>
      <w:bookmarkEnd w:id="317"/>
      <w:bookmarkEnd w:id="318"/>
      <w:bookmarkEnd w:id="319"/>
      <w:bookmarkEnd w:id="320"/>
    </w:p>
    <w:p w14:paraId="3F1F7B97" w14:textId="77777777" w:rsidR="00C64739" w:rsidRDefault="00C64739" w:rsidP="00C64739">
      <w:pPr>
        <w:rPr>
          <w:b/>
        </w:rPr>
      </w:pPr>
      <w:bookmarkStart w:id="321" w:name="_Toc16159569"/>
      <w:bookmarkStart w:id="322" w:name="_Toc44415317"/>
      <w:r w:rsidRPr="007E763C">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 </w:t>
      </w:r>
    </w:p>
    <w:p w14:paraId="35D52786" w14:textId="77777777" w:rsidR="00C64739" w:rsidRPr="00F74197" w:rsidRDefault="00C64739" w:rsidP="00C64739">
      <w:pPr>
        <w:pStyle w:val="Heading3"/>
      </w:pPr>
      <w:bookmarkStart w:id="323" w:name="_Toc79673327"/>
      <w:bookmarkStart w:id="324" w:name="_Toc143161332"/>
      <w:r w:rsidRPr="00F74197">
        <w:t>Prohibitions</w:t>
      </w:r>
      <w:bookmarkEnd w:id="321"/>
      <w:bookmarkEnd w:id="322"/>
      <w:bookmarkEnd w:id="323"/>
      <w:bookmarkEnd w:id="324"/>
    </w:p>
    <w:p w14:paraId="4D5A1E17" w14:textId="3C121D98" w:rsidR="00C64739" w:rsidRPr="00F74197" w:rsidRDefault="00C64739" w:rsidP="00C64739">
      <w:r w:rsidRPr="00F74197">
        <w:t>The operator of a fishing vessel may not take sablefish in the NSEI area with sablefish from another area on board. Also, the operator of a vessel taking sablefish in the NSEI area shall unload those sablefish before taking sablefish in another area [5 AAC 28.170(a</w:t>
      </w:r>
      <w:r w:rsidR="00474BB6">
        <w:t>) and (</w:t>
      </w:r>
      <w:r w:rsidRPr="00F74197">
        <w:t xml:space="preserve">b)]. </w:t>
      </w:r>
    </w:p>
    <w:p w14:paraId="006C02A2" w14:textId="49A70E6D" w:rsidR="00C64739" w:rsidRDefault="00C64739" w:rsidP="00C64739">
      <w:r w:rsidRPr="00F74197">
        <w:t xml:space="preserve">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w:t>
      </w:r>
      <w:r w:rsidRPr="00F74197">
        <w:lastRenderedPageBreak/>
        <w:t>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r w:rsidR="00474BB6">
        <w:t xml:space="preserve"> </w:t>
      </w:r>
    </w:p>
    <w:p w14:paraId="379A1DA7" w14:textId="77777777" w:rsidR="00E83700" w:rsidRDefault="00E83700" w:rsidP="00C64739"/>
    <w:p w14:paraId="069AF8CB" w14:textId="52F55981" w:rsidR="00C64739" w:rsidRDefault="00E27889" w:rsidP="0041270B">
      <w:pPr>
        <w:pStyle w:val="Heading1"/>
      </w:pPr>
      <w:bookmarkStart w:id="325" w:name="_Toc44415318"/>
      <w:bookmarkStart w:id="326" w:name="_Toc79673328"/>
      <w:bookmarkStart w:id="327" w:name="_Toc143161333"/>
      <w:bookmarkStart w:id="328" w:name="_Hlk43447811"/>
      <w:r>
        <w:t xml:space="preserve">2022 </w:t>
      </w:r>
      <w:r w:rsidR="00C64739">
        <w:t xml:space="preserve">Sablefish </w:t>
      </w:r>
      <w:r w:rsidR="00C64739" w:rsidRPr="0041270B">
        <w:t>Stock</w:t>
      </w:r>
      <w:r w:rsidR="00C64739">
        <w:t xml:space="preserve"> Assessment and </w:t>
      </w:r>
      <w:r>
        <w:t xml:space="preserve">2023 </w:t>
      </w:r>
      <w:r w:rsidR="00C64739">
        <w:t>RECOMMENDED ABC Determination</w:t>
      </w:r>
      <w:bookmarkEnd w:id="325"/>
      <w:bookmarkEnd w:id="326"/>
      <w:bookmarkEnd w:id="327"/>
    </w:p>
    <w:bookmarkEnd w:id="328"/>
    <w:p w14:paraId="1D3B334F" w14:textId="445DAD41" w:rsidR="00AC69FE" w:rsidRPr="00AC69FE" w:rsidRDefault="00AC69FE" w:rsidP="00AC69FE">
      <w:r w:rsidRPr="00AC69FE">
        <w:t>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w:t>
      </w:r>
      <w:del w:id="329" w:author="Ehresmann, Rhea K (DFG)" w:date="2023-08-17T10:32:00Z">
        <w:r w:rsidRPr="00AC69FE" w:rsidDel="007D1CAF">
          <w:delText>2021</w:delText>
        </w:r>
      </w:del>
      <w:ins w:id="330" w:author="Ehresmann, Rhea K (DFG)" w:date="2023-08-17T10:32:00Z">
        <w:r w:rsidR="007D1CAF" w:rsidRPr="00AC69FE">
          <w:t>202</w:t>
        </w:r>
        <w:r w:rsidR="007D1CAF">
          <w:t>2</w:t>
        </w:r>
      </w:ins>
      <w:r w:rsidRPr="00AC69FE">
        <w:t>).</w:t>
      </w:r>
    </w:p>
    <w:p w14:paraId="032C3140" w14:textId="4E89A6F4" w:rsidR="00AC69FE" w:rsidRPr="00AC69FE" w:rsidRDefault="00AC69FE" w:rsidP="00AC69FE">
      <w:r w:rsidRPr="00AC69FE">
        <w:t>Despite these positive population trends, we continue to recommend a precautionary approach to setting harvest limits. The target fishing mortality rate of </w:t>
      </w:r>
      <w:r w:rsidR="00724F13" w:rsidRPr="00724F13">
        <w:rPr>
          <w:i/>
          <w:iCs/>
        </w:rPr>
        <w:t>F</w:t>
      </w:r>
      <w:r w:rsidR="00724F13" w:rsidRPr="00724F13">
        <w:rPr>
          <w:i/>
          <w:iCs/>
          <w:vertAlign w:val="subscript"/>
        </w:rPr>
        <w:t>50</w:t>
      </w:r>
      <w:r w:rsidRPr="00AC69FE">
        <w:t>,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Taken together, steep annual increases in ABCs in response to large recruitment events can result in low fishery value, and the unobserved fishery releases introduce an uncertain source of mortality into the stock assessment. As the 2013-2018 year classes mature these strong recruitment events are beginning to translate into higher catches and ex-vessel value evident in 2022 (Figure </w:t>
      </w:r>
      <w:hyperlink r:id="rId29" w:anchor="fig:catch" w:history="1">
        <w:r w:rsidRPr="00AC69FE">
          <w:rPr>
            <w:rStyle w:val="Hyperlink"/>
            <w:color w:val="auto"/>
            <w:u w:val="none"/>
          </w:rPr>
          <w:t>2</w:t>
        </w:r>
      </w:hyperlink>
      <w:r w:rsidRPr="00AC69FE">
        <w:t>).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p>
    <w:p w14:paraId="516A05AB" w14:textId="71B86935" w:rsidR="00AC69FE" w:rsidRPr="00AC69FE" w:rsidRDefault="00AC69FE" w:rsidP="00AC69FE">
      <w:r w:rsidRPr="00AC69FE">
        <w:t>In response to concerns about release practices, we introduced a “max 15% change” management procedure in 2020 that constrains the recommended ABC to a 15% annual maximum change. This management procedure was well-received during two stakeholder and industry meetings in April 2020 and 2021 and appears to be supported by the fleet. The “max 15% change” management procedure has been shown to increase fishery stability, maximize catch, and successfully achieve biological goals in long-term simulations conducted by IPHC (</w:t>
      </w:r>
      <w:hyperlink r:id="rId30" w:history="1">
        <w:r w:rsidRPr="00AC69FE">
          <w:rPr>
            <w:rStyle w:val="Hyperlink"/>
          </w:rPr>
          <w:t>https://www.iphc.int/uploads/pdf/srb/srb014/ppt/iphc-2019-srb014-08-p.pdf</w:t>
        </w:r>
      </w:hyperlink>
      <w:r w:rsidRPr="00AC69FE">
        <w:t>). The current NSEI harvest policy continues to define maximum permissible ABCs at </w:t>
      </w:r>
      <w:r w:rsidR="00724F13" w:rsidRPr="00724F13">
        <w:rPr>
          <w:i/>
          <w:iCs/>
        </w:rPr>
        <w:t>F</w:t>
      </w:r>
      <w:r w:rsidR="00724F13" w:rsidRPr="00724F13">
        <w:rPr>
          <w:i/>
          <w:iCs/>
          <w:vertAlign w:val="subscript"/>
        </w:rPr>
        <w:t>50</w:t>
      </w:r>
      <w:r w:rsidRPr="00AC69FE">
        <w:t>, and recommended ABCs will be constrained to a maximum 15% change between years.</w:t>
      </w:r>
    </w:p>
    <w:p w14:paraId="5A38D0C2" w14:textId="2B35080E" w:rsidR="00C64739" w:rsidRDefault="00AC69FE" w:rsidP="00BD506F">
      <w:r>
        <w:rPr>
          <w:color w:val="333333"/>
          <w:shd w:val="clear" w:color="auto" w:fill="FFFFFF"/>
        </w:rPr>
        <w:t>In 2020, we implemented an integrated statistical catch-at-age (SCAA) model for the NSEI stock assessment, which had been in development for several years (</w:t>
      </w:r>
      <w:commentRangeStart w:id="331"/>
      <w:r>
        <w:rPr>
          <w:color w:val="333333"/>
          <w:shd w:val="clear" w:color="auto" w:fill="FFFFFF"/>
        </w:rPr>
        <w:t>Sullivan et al. 2020</w:t>
      </w:r>
      <w:commentRangeEnd w:id="331"/>
      <w:r w:rsidR="007D1CAF">
        <w:rPr>
          <w:rStyle w:val="CommentReference"/>
        </w:rPr>
        <w:commentReference w:id="331"/>
      </w:r>
      <w:r>
        <w:rPr>
          <w:color w:val="333333"/>
          <w:shd w:val="clear" w:color="auto" w:fill="FFFFFF"/>
        </w:rPr>
        <w:t>). The SCAA model is structured similarly to the federal sablefish model (Goethel et al. 2022) and allows for the estimation of recruitment, spawning stock biomass, and abundance. This model was used again in 2023 with several modifications that loosened reliance on fixed values derived from the federal assessment and makes the model more responsive to NSEI specific data.</w:t>
      </w:r>
      <w:r w:rsidR="00784009">
        <w:t xml:space="preserve"> </w:t>
      </w:r>
    </w:p>
    <w:p w14:paraId="1E5EED0F" w14:textId="5E986BCA" w:rsidR="00FA4444" w:rsidRDefault="00AC69FE" w:rsidP="00D90F2B">
      <w:pPr>
        <w:autoSpaceDE w:val="0"/>
        <w:autoSpaceDN w:val="0"/>
        <w:adjustRightInd w:val="0"/>
      </w:pPr>
      <w:r>
        <w:rPr>
          <w:color w:val="333333"/>
          <w:shd w:val="clear" w:color="auto" w:fill="FFFFFF"/>
        </w:rPr>
        <w:lastRenderedPageBreak/>
        <w:t>The SCAA model results in a maximum permissible ABC of 1,573,109 round lb at a target fully selected fishing mortality of </w:t>
      </w:r>
      <w:r w:rsidR="00724F13" w:rsidRPr="00724F13">
        <w:rPr>
          <w:i/>
          <w:iCs/>
        </w:rPr>
        <w:t>F</w:t>
      </w:r>
      <w:r w:rsidR="00724F13" w:rsidRPr="00724F13">
        <w:rPr>
          <w:i/>
          <w:iCs/>
          <w:vertAlign w:val="subscript"/>
        </w:rPr>
        <w:t>50</w:t>
      </w:r>
      <w:r w:rsidR="00724F13">
        <w:rPr>
          <w:color w:val="333333"/>
          <w:shd w:val="clear" w:color="auto" w:fill="FFFFFF"/>
        </w:rPr>
        <w:t xml:space="preserve"> </w:t>
      </w:r>
      <w:r>
        <w:rPr>
          <w:color w:val="333333"/>
          <w:shd w:val="clear" w:color="auto" w:fill="FFFFFF"/>
        </w:rPr>
        <w:t>(Table </w:t>
      </w:r>
      <w:hyperlink r:id="rId31" w:anchor="tab:brps" w:history="1">
        <w:r w:rsidRPr="001B533B">
          <w:rPr>
            <w:rStyle w:val="Hyperlink"/>
            <w:color w:val="auto"/>
            <w:u w:val="none"/>
            <w:shd w:val="clear" w:color="auto" w:fill="FFFFFF"/>
          </w:rPr>
          <w:t>2</w:t>
        </w:r>
      </w:hyperlink>
      <w:r>
        <w:rPr>
          <w:color w:val="333333"/>
          <w:shd w:val="clear" w:color="auto" w:fill="FFFFFF"/>
        </w:rPr>
        <w:t xml:space="preserve">). This is a 129,795 lb increase (9%) from the 2022 ABC of 1,443,314 round lb. Under the max 15% change management procedure, the recommended 2023 ABC remains the same as the maximum permissible ABC. To account for legal releases of small sablefish in NSEI, fixed retention probabilities and an assumed discard mortality of 16% were incorporated directly into the SCAA model following </w:t>
      </w:r>
      <w:commentRangeStart w:id="332"/>
      <w:r>
        <w:rPr>
          <w:color w:val="333333"/>
          <w:shd w:val="clear" w:color="auto" w:fill="FFFFFF"/>
        </w:rPr>
        <w:t xml:space="preserve">Sullivan et al. (2019). </w:t>
      </w:r>
      <w:commentRangeEnd w:id="332"/>
      <w:r w:rsidR="007D1CAF">
        <w:rPr>
          <w:rStyle w:val="CommentReference"/>
        </w:rPr>
        <w:commentReference w:id="332"/>
      </w:r>
      <w:r>
        <w:rPr>
          <w:color w:val="333333"/>
          <w:shd w:val="clear" w:color="auto" w:fill="FFFFFF"/>
        </w:rPr>
        <w:t>The mortality from fishery releases under </w:t>
      </w:r>
      <w:r w:rsidR="00724F13" w:rsidRPr="00724F13">
        <w:rPr>
          <w:i/>
          <w:iCs/>
        </w:rPr>
        <w:t>F</w:t>
      </w:r>
      <w:r w:rsidR="00724F13" w:rsidRPr="00724F13">
        <w:rPr>
          <w:i/>
          <w:iCs/>
          <w:vertAlign w:val="subscript"/>
        </w:rPr>
        <w:t>50</w:t>
      </w:r>
      <w:r w:rsidR="00724F13">
        <w:rPr>
          <w:i/>
          <w:iCs/>
          <w:vertAlign w:val="subscript"/>
        </w:rPr>
        <w:t xml:space="preserve"> </w:t>
      </w:r>
      <w:r>
        <w:rPr>
          <w:color w:val="333333"/>
          <w:shd w:val="clear" w:color="auto" w:fill="FFFFFF"/>
        </w:rPr>
        <w:t>is estimated to be 69,522 lb (79,711 in the base model) and is incorporated directly into the max ABC calculation. See section titled “ABC Recommendations” for more information.</w:t>
      </w:r>
      <w:r w:rsidR="00FA4444">
        <w:t xml:space="preserve">  </w:t>
      </w:r>
    </w:p>
    <w:p w14:paraId="1B25E89F" w14:textId="5B26C2DA" w:rsidR="00BD506F" w:rsidRDefault="00D41561" w:rsidP="00915EF4">
      <w:pPr>
        <w:autoSpaceDE w:val="0"/>
        <w:autoSpaceDN w:val="0"/>
        <w:adjustRightInd w:val="0"/>
      </w:pPr>
      <w:r>
        <w:rPr>
          <w:color w:val="333333"/>
          <w:shd w:val="clear" w:color="auto" w:fill="FFFFFF"/>
        </w:rPr>
        <w:t>The following are notable results from the SCAA model and reflect potential conservation or assessment concerns for this stock</w:t>
      </w:r>
      <w:r w:rsidR="00FA4444">
        <w:t>:</w:t>
      </w:r>
    </w:p>
    <w:p w14:paraId="74BBE122" w14:textId="186C1EBE" w:rsidR="00D41561" w:rsidRDefault="00D41561" w:rsidP="00D41561">
      <w:pPr>
        <w:pStyle w:val="ListParagraph"/>
        <w:numPr>
          <w:ilvl w:val="0"/>
          <w:numId w:val="13"/>
        </w:numPr>
        <w:autoSpaceDE w:val="0"/>
        <w:autoSpaceDN w:val="0"/>
        <w:adjustRightInd w:val="0"/>
        <w:contextualSpacing w:val="0"/>
      </w:pPr>
      <w:r>
        <w:t>This was the first year where slinky pots were allowed in the NSEI sablefish fishery. Participation was limited in 2022 and did not impact this assessment. A large increase in pot usage is anticipated in 2023 and will likely affect the next assessment in 2024.</w:t>
      </w:r>
    </w:p>
    <w:p w14:paraId="66B8CA76" w14:textId="628B2F16" w:rsidR="00D41561" w:rsidRDefault="00D41561" w:rsidP="00D41561">
      <w:pPr>
        <w:pStyle w:val="ListParagraph"/>
        <w:numPr>
          <w:ilvl w:val="0"/>
          <w:numId w:val="13"/>
        </w:numPr>
        <w:autoSpaceDE w:val="0"/>
        <w:autoSpaceDN w:val="0"/>
        <w:adjustRightInd w:val="0"/>
        <w:contextualSpacing w:val="0"/>
      </w:pPr>
      <w:r>
        <w:t>Stock status (</w:t>
      </w:r>
      <w:del w:id="333" w:author="Ehresmann, Rhea K (DFG)" w:date="2023-08-16T10:18:00Z">
        <w:r w:rsidDel="00C17864">
          <w:delText>i.e</w:delText>
        </w:r>
      </w:del>
      <w:ins w:id="334" w:author="Ehresmann, Rhea K (DFG)" w:date="2023-08-16T10:18:00Z">
        <w:r w:rsidR="00C17864">
          <w:t>i.e.</w:t>
        </w:r>
      </w:ins>
      <w:r>
        <w:t xml:space="preserve">, </w:t>
      </w:r>
      <w:r w:rsidR="00F41B38">
        <w:t xml:space="preserve">where the stock is relative to </w:t>
      </w:r>
      <w:del w:id="335" w:author="Ehresmann, Rhea K (DFG)" w:date="2023-08-16T10:18:00Z">
        <w:r w:rsidR="00F41B38" w:rsidDel="00C17864">
          <w:delText>it’s</w:delText>
        </w:r>
      </w:del>
      <w:ins w:id="336" w:author="Ehresmann, Rhea K (DFG)" w:date="2023-08-16T10:18:00Z">
        <w:r w:rsidR="00C17864">
          <w:t>its</w:t>
        </w:r>
      </w:ins>
      <w:r w:rsidR="00F41B38">
        <w:t xml:space="preserve"> virgin state, as approximated by the spawner-per-recruit (SPR) estimate</w:t>
      </w:r>
      <w:r>
        <w:t xml:space="preserve">) remains uncertain and sensitive to data weighting methodology and fishery selectivity values that remain fixed to values from the federal assessment. The department manages the NSEI fishery for </w:t>
      </w:r>
      <w:r w:rsidR="00724F13" w:rsidRPr="00724F13">
        <w:rPr>
          <w:i/>
          <w:iCs/>
        </w:rPr>
        <w:t>F</w:t>
      </w:r>
      <w:r w:rsidR="00724F13" w:rsidRPr="00724F13">
        <w:rPr>
          <w:i/>
          <w:iCs/>
          <w:vertAlign w:val="subscript"/>
        </w:rPr>
        <w:t>50</w:t>
      </w:r>
      <w:r w:rsidR="00724F13">
        <w:t xml:space="preserve"> </w:t>
      </w:r>
      <w:r>
        <w:t>(the fishing mortality that results in a SPR of 50%) and changes in model structure and assumptions results in changes to where the population is relative to this target (Table 4 and Figure 3). Updates to the model instituted in this assessment decreased the reliance on subjective weighting of the data sources but retains a degree of subjectivity in the amount of variance ascribed to the three indices of abundance. The model relies on variance terms for the mark-recapture abundance estimate and fishery CPUE that are inflated above those calculated from the data and changes to those terms results in different conclusions about where the population is relative to the management target. Furthermore, updating fishery selectivity to the most recent estimates available from the federal model affects estimates of stock status and is thus a source of concern given likely differences in fishery selectivity between the federal and NSEI fisheries. Although this assessment demonstrates a 9% increase in the ABC from last year, permutations to the variance terms associated with those indices can swing that increase to as low as 3% (Table 4). The trend in the stock is unambiguous, but managers should be wary of the uncertainty inherent in the current operating model. As the data weighting for this model continues to evolve to be in line with best practices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14:paraId="5A3C0D79" w14:textId="77777777" w:rsidR="00D41561" w:rsidRDefault="00D41561" w:rsidP="00D41561">
      <w:pPr>
        <w:pStyle w:val="ListParagraph"/>
        <w:numPr>
          <w:ilvl w:val="0"/>
          <w:numId w:val="13"/>
        </w:numPr>
        <w:autoSpaceDE w:val="0"/>
        <w:autoSpaceDN w:val="0"/>
        <w:adjustRightInd w:val="0"/>
        <w:contextualSpacing w:val="0"/>
      </w:pPr>
      <w:r>
        <w:t xml:space="preserve">Fit of the model to the abundance indices remains poor and reliant on the inflated variance terms assigned to fishery CPUE and mark-recapture estimates of abundance. In particular, the abundance estimates derived from the mark-recapture assumption that have underpinned the NSEI sablefish assessment since 2005 and provides scale to the population now appears to underestimate abundance relative to the model estimates. There is tension between the other data sources (age and length compositions) that forces the aforementioned data weighting to keep the model tethered to those abundance estimates. A thorough review of the mark-recapture experiment to identify and correct biases in the estimate remains a priority for this project. Bias correction may result in better fit to the </w:t>
      </w:r>
      <w:r>
        <w:lastRenderedPageBreak/>
        <w:t>model both by correcting estimates and modifying the modeling prior (penalized likelihood) describing the relationship between actual abundance and the mark-recapture estimate (currently assumed to be a 1:1 ratio).</w:t>
      </w:r>
    </w:p>
    <w:p w14:paraId="4CDDB76B" w14:textId="77777777" w:rsidR="00D41561" w:rsidRDefault="00D41561" w:rsidP="00D41561">
      <w:pPr>
        <w:pStyle w:val="ListParagraph"/>
        <w:numPr>
          <w:ilvl w:val="0"/>
          <w:numId w:val="13"/>
        </w:numPr>
        <w:autoSpaceDE w:val="0"/>
        <w:autoSpaceDN w:val="0"/>
        <w:adjustRightInd w:val="0"/>
        <w:contextualSpacing w:val="0"/>
      </w:pPr>
      <w:r>
        <w:t>Fixing fishery selectivity to values estimated in the federal assessment remains a principal weakness in this model and assessment. Efforts were made in this year’s assessment to estimate fishery selectivity in the model, but thus far the model has failed to converge and it was necessary to leave fishery selectivity fixed for this assessment. The selectivity curve for the derby (pre-IFQ) fishery changed substantially since the last assessment owing to a general lack of data for the pre-IFQ fishery in the federal assessment. The model and stock-status estimates remain sensitive to these selectivity values and developing the model to estimate fishery selectivity in the NSEI fishery remains a high priority going forward.</w:t>
      </w:r>
    </w:p>
    <w:p w14:paraId="70D26341" w14:textId="77777777" w:rsidR="00D41561" w:rsidRDefault="00D41561" w:rsidP="00D41561">
      <w:pPr>
        <w:pStyle w:val="ListParagraph"/>
        <w:numPr>
          <w:ilvl w:val="0"/>
          <w:numId w:val="13"/>
        </w:numPr>
        <w:autoSpaceDE w:val="0"/>
        <w:autoSpaceDN w:val="0"/>
        <w:adjustRightInd w:val="0"/>
        <w:contextualSpacing w:val="0"/>
      </w:pPr>
      <w:r>
        <w:t>The fit of the model to the age data has improved relative to past assessments and is the result of the model tuning that resulted in higher estimates of effective sample size than those used in past assessments (a conservative estimate derived from the square root of the raw sample size). The fit is still not satisfactory and likely is the result of fixed selectivity values for the fishery. Better estimated selectivity curves remain a priority for addressing the fit of age data.</w:t>
      </w:r>
    </w:p>
    <w:p w14:paraId="52369738" w14:textId="77777777" w:rsidR="00D41561" w:rsidRDefault="00D41561" w:rsidP="00D41561">
      <w:pPr>
        <w:pStyle w:val="ListParagraph"/>
        <w:numPr>
          <w:ilvl w:val="0"/>
          <w:numId w:val="13"/>
        </w:numPr>
        <w:autoSpaceDE w:val="0"/>
        <w:autoSpaceDN w:val="0"/>
        <w:adjustRightInd w:val="0"/>
        <w:contextualSpacing w:val="0"/>
      </w:pPr>
      <w:r>
        <w:t>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14:paraId="13541AAF" w14:textId="7212CB62" w:rsidR="00D41561" w:rsidRDefault="00D41561" w:rsidP="00D41561">
      <w:pPr>
        <w:pStyle w:val="ListParagraph"/>
        <w:numPr>
          <w:ilvl w:val="0"/>
          <w:numId w:val="13"/>
        </w:numPr>
        <w:autoSpaceDE w:val="0"/>
        <w:autoSpaceDN w:val="0"/>
        <w:adjustRightInd w:val="0"/>
        <w:contextualSpacing w:val="0"/>
      </w:pPr>
      <w:r>
        <w:t xml:space="preserve">Recruitment of the </w:t>
      </w:r>
      <w:r w:rsidR="00724F13">
        <w:t>2013–2018-year</w:t>
      </w:r>
      <w:r>
        <w:t xml:space="preserve"> classes was substantial and above the </w:t>
      </w:r>
      <w:r w:rsidR="00724F13">
        <w:t>long-term</w:t>
      </w:r>
      <w:r>
        <w:t xml:space="preserve"> average. These strong year classes are driving the increase in biomass that has occurred over the last several years. These recruitment events are in line with what is seen in the federal assessment, although the increase evident in the NSEI population is not as steep as that seen in the federal assessment. These fish are still not fully mature or fully grown and thus biomass is likely to continue increasing over the next several ye</w:t>
      </w:r>
      <w:r w:rsidR="00F41B38">
        <w:t>a</w:t>
      </w:r>
      <w:r>
        <w:t>rs as these fish grow and mature into the population. However, they are likely still less than optimal size from a price standpoint and may still be subject to high release rates.</w:t>
      </w:r>
    </w:p>
    <w:p w14:paraId="619F77CE" w14:textId="69D08E65" w:rsidR="00DA3401" w:rsidRDefault="00D41561" w:rsidP="00D41561">
      <w:pPr>
        <w:pStyle w:val="ListParagraph"/>
        <w:numPr>
          <w:ilvl w:val="0"/>
          <w:numId w:val="13"/>
        </w:numPr>
        <w:autoSpaceDE w:val="0"/>
        <w:autoSpaceDN w:val="0"/>
        <w:adjustRightInd w:val="0"/>
        <w:contextualSpacing w:val="0"/>
      </w:pPr>
      <w:r>
        <w:t>Retrospective</w:t>
      </w:r>
      <w:del w:id="337" w:author="Ehresmann, Rhea K (DFG)" w:date="2023-08-16T10:22:00Z">
        <w:r w:rsidDel="00C17864">
          <w:delText>s</w:delText>
        </w:r>
      </w:del>
      <w:r>
        <w:t xml:space="preserve"> patterns in the model are satisfactory. The model demonstrates a slightly positive bias in spawning biomass of 5% indicating that the model tends to overestimate spawning biomass. The bias in recruitment is also low on average, although individual years can be quite biased (up to 200%).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w:t>
      </w:r>
      <w:r w:rsidR="00724F13">
        <w:t>underestimated,</w:t>
      </w:r>
      <w:r>
        <w:t xml:space="preserve"> and the population will see continued growth for several more years.</w:t>
      </w:r>
      <w:r w:rsidR="00915EF4">
        <w:t xml:space="preserve"> </w:t>
      </w:r>
    </w:p>
    <w:p w14:paraId="50AD7D5D" w14:textId="3E46DAFE" w:rsidR="00C64739" w:rsidRPr="0041270B" w:rsidRDefault="00C64739" w:rsidP="0041270B">
      <w:pPr>
        <w:pStyle w:val="Heading2"/>
      </w:pPr>
      <w:bookmarkStart w:id="338" w:name="_Toc79673329"/>
      <w:bookmarkStart w:id="339" w:name="_Toc143161334"/>
      <w:r w:rsidRPr="0041270B">
        <w:t xml:space="preserve">Changes to the </w:t>
      </w:r>
      <w:r w:rsidR="00E762C5" w:rsidRPr="0041270B">
        <w:t>202</w:t>
      </w:r>
      <w:r w:rsidR="00E762C5">
        <w:t>2</w:t>
      </w:r>
      <w:r w:rsidR="00E762C5" w:rsidRPr="0041270B">
        <w:t xml:space="preserve"> </w:t>
      </w:r>
      <w:r w:rsidRPr="0041270B">
        <w:t xml:space="preserve">NSEI Assessment Relative to </w:t>
      </w:r>
      <w:bookmarkEnd w:id="338"/>
      <w:r w:rsidR="00E762C5" w:rsidRPr="0041270B">
        <w:t>202</w:t>
      </w:r>
      <w:r w:rsidR="00E762C5">
        <w:t>1</w:t>
      </w:r>
      <w:bookmarkEnd w:id="339"/>
    </w:p>
    <w:p w14:paraId="00E841A3" w14:textId="2C64831B" w:rsidR="00E762C5" w:rsidRDefault="00C64739" w:rsidP="00E762C5">
      <w:pPr>
        <w:autoSpaceDE w:val="0"/>
        <w:autoSpaceDN w:val="0"/>
        <w:adjustRightInd w:val="0"/>
      </w:pPr>
      <w:r w:rsidRPr="000D4195">
        <w:t xml:space="preserve">Updates to the stock assessment are listed </w:t>
      </w:r>
      <w:r w:rsidR="00BD506F">
        <w:t>here</w:t>
      </w:r>
      <w:r w:rsidR="00E762C5">
        <w:t>:</w:t>
      </w:r>
    </w:p>
    <w:p w14:paraId="692ACC60" w14:textId="47C6A86C" w:rsidR="00E762C5" w:rsidRDefault="00D41561" w:rsidP="00E762C5">
      <w:pPr>
        <w:pStyle w:val="ListParagraph"/>
        <w:numPr>
          <w:ilvl w:val="0"/>
          <w:numId w:val="12"/>
        </w:numPr>
        <w:autoSpaceDE w:val="0"/>
        <w:autoSpaceDN w:val="0"/>
        <w:adjustRightInd w:val="0"/>
        <w:contextualSpacing w:val="0"/>
      </w:pPr>
      <w:r>
        <w:rPr>
          <w:color w:val="333333"/>
          <w:shd w:val="clear" w:color="auto" w:fill="FFFFFF"/>
        </w:rPr>
        <w:t>Fishery CPUE was fully standardized to control for variability in fishing methods and practices over time (</w:t>
      </w:r>
      <w:del w:id="340" w:author="Ehresmann, Rhea K (DFG)" w:date="2023-08-16T13:21:00Z">
        <w:r w:rsidDel="00111A11">
          <w:rPr>
            <w:color w:val="333333"/>
            <w:shd w:val="clear" w:color="auto" w:fill="FFFFFF"/>
          </w:rPr>
          <w:delText>i.e</w:delText>
        </w:r>
      </w:del>
      <w:ins w:id="341" w:author="Ehresmann, Rhea K (DFG)" w:date="2023-08-16T13:21:00Z">
        <w:r w:rsidR="00111A11">
          <w:rPr>
            <w:color w:val="333333"/>
            <w:shd w:val="clear" w:color="auto" w:fill="FFFFFF"/>
          </w:rPr>
          <w:t>i.e.</w:t>
        </w:r>
      </w:ins>
      <w:r>
        <w:rPr>
          <w:color w:val="333333"/>
          <w:shd w:val="clear" w:color="auto" w:fill="FFFFFF"/>
        </w:rPr>
        <w:t xml:space="preserve">, hook size, fishing depth, length of sets, location, etc.) to better </w:t>
      </w:r>
      <w:r>
        <w:rPr>
          <w:color w:val="333333"/>
          <w:shd w:val="clear" w:color="auto" w:fill="FFFFFF"/>
        </w:rPr>
        <w:lastRenderedPageBreak/>
        <w:t xml:space="preserve">detect underlying trends that reflect the abundance of fish available to the fishery. This involved recalculating fishery CPUE from the re-entered logbook data that was completed in 2020. In 2020, the ADF&amp;G Southeast Groundfish Project biologists invested considerable staff time and resources into </w:t>
      </w:r>
      <w:del w:id="342" w:author="Ehresmann, Rhea K (DFG)" w:date="2023-08-16T13:22:00Z">
        <w:r w:rsidDel="00111A11">
          <w:rPr>
            <w:color w:val="333333"/>
            <w:shd w:val="clear" w:color="auto" w:fill="FFFFFF"/>
          </w:rPr>
          <w:delText xml:space="preserve">standardizing </w:delText>
        </w:r>
      </w:del>
      <w:ins w:id="343" w:author="Ehresmann, Rhea K (DFG)" w:date="2023-08-16T13:22:00Z">
        <w:r w:rsidR="00111A11">
          <w:rPr>
            <w:color w:val="333333"/>
            <w:shd w:val="clear" w:color="auto" w:fill="FFFFFF"/>
          </w:rPr>
          <w:t xml:space="preserve">re-entering </w:t>
        </w:r>
      </w:ins>
      <w:r>
        <w:rPr>
          <w:color w:val="333333"/>
          <w:shd w:val="clear" w:color="auto" w:fill="FFFFFF"/>
        </w:rPr>
        <w:t xml:space="preserve">the full time series of available </w:t>
      </w:r>
      <w:ins w:id="344" w:author="Ehresmann, Rhea K (DFG)" w:date="2023-08-16T13:22:00Z">
        <w:r w:rsidR="00111A11">
          <w:rPr>
            <w:color w:val="333333"/>
            <w:shd w:val="clear" w:color="auto" w:fill="FFFFFF"/>
          </w:rPr>
          <w:t xml:space="preserve">raw </w:t>
        </w:r>
      </w:ins>
      <w:r>
        <w:rPr>
          <w:color w:val="333333"/>
          <w:shd w:val="clear" w:color="auto" w:fill="FFFFFF"/>
        </w:rPr>
        <w:t>logbook data, which should improve the long-term quality and interpretation of this index. In particular, consistent methods for identifying target species by trip and set efforts were developed, which was previously conducted manually</w:t>
      </w:r>
      <w:r w:rsidR="00724F13">
        <w:t xml:space="preserve"> (</w:t>
      </w:r>
      <w:commentRangeStart w:id="345"/>
      <w:r w:rsidR="00724F13">
        <w:rPr>
          <w:color w:val="FF0000"/>
        </w:rPr>
        <w:t>CITATION FROM RHEA</w:t>
      </w:r>
      <w:commentRangeEnd w:id="345"/>
      <w:r w:rsidR="00111A11">
        <w:rPr>
          <w:rStyle w:val="CommentReference"/>
        </w:rPr>
        <w:commentReference w:id="345"/>
      </w:r>
      <w:r w:rsidR="00724F13">
        <w:t xml:space="preserve">).  </w:t>
      </w:r>
      <w:r w:rsidR="00E762C5">
        <w:t xml:space="preserve"> </w:t>
      </w:r>
    </w:p>
    <w:p w14:paraId="54F6EA2D" w14:textId="77777777" w:rsidR="00D41561" w:rsidRPr="00D41561" w:rsidRDefault="00D41561" w:rsidP="00D41561">
      <w:pPr>
        <w:numPr>
          <w:ilvl w:val="0"/>
          <w:numId w:val="12"/>
        </w:numPr>
        <w:shd w:val="clear" w:color="auto" w:fill="FFFFFF"/>
        <w:spacing w:after="150"/>
        <w:jc w:val="left"/>
        <w:rPr>
          <w:color w:val="333333"/>
        </w:rPr>
      </w:pPr>
      <w:r w:rsidRPr="00D41561">
        <w:rPr>
          <w:color w:val="333333"/>
        </w:rPr>
        <w:t>Fishery selectivity in the SCAA was updated to the fixed values estimated in the federal sablefish fishery (Goethel et al. 2022).</w:t>
      </w:r>
    </w:p>
    <w:p w14:paraId="606747E1" w14:textId="168FDDE7" w:rsidR="00E762C5" w:rsidRPr="00D41561" w:rsidRDefault="00D41561" w:rsidP="00D41561">
      <w:pPr>
        <w:numPr>
          <w:ilvl w:val="0"/>
          <w:numId w:val="12"/>
        </w:numPr>
        <w:shd w:val="clear" w:color="auto" w:fill="FFFFFF"/>
        <w:spacing w:after="150"/>
        <w:jc w:val="left"/>
        <w:rPr>
          <w:color w:val="333333"/>
        </w:rPr>
      </w:pPr>
      <w:r w:rsidRPr="00D41561">
        <w:rPr>
          <w:color w:val="333333"/>
        </w:rPr>
        <w:t>Survey selectivity was switched from being fixed to the values estimated in the federal domestic longline survey to being freely estimated in the SCAA model, thus being a more accurate reflection of the NSEI longline survey. This involved modelling selectivity in two time blocks reflecting the survey before and after it became fully standardized in 2000.</w:t>
      </w:r>
      <w:r w:rsidR="00E762C5">
        <w:t xml:space="preserve"> </w:t>
      </w:r>
    </w:p>
    <w:p w14:paraId="753D6C02" w14:textId="77777777" w:rsidR="00E762C5" w:rsidRDefault="00E762C5" w:rsidP="00E762C5">
      <w:pPr>
        <w:pStyle w:val="ListParagraph"/>
        <w:numPr>
          <w:ilvl w:val="0"/>
          <w:numId w:val="12"/>
        </w:numPr>
        <w:autoSpaceDE w:val="0"/>
        <w:autoSpaceDN w:val="0"/>
        <w:adjustRightInd w:val="0"/>
        <w:contextualSpacing w:val="0"/>
      </w:pPr>
      <w:r>
        <w:t xml:space="preserve">The recruitment process is now modelled using random effects which allows for the estimation of variability, </w:t>
      </w:r>
      <w:r w:rsidRPr="00157EEC">
        <w:rPr>
          <w:rFonts w:ascii="Symbol" w:hAnsi="Symbol"/>
          <w:i/>
          <w:iCs/>
        </w:rPr>
        <w:t>s</w:t>
      </w:r>
      <w:r w:rsidRPr="00157EEC">
        <w:rPr>
          <w:i/>
          <w:iCs/>
          <w:vertAlign w:val="subscript"/>
        </w:rPr>
        <w:t>R</w:t>
      </w:r>
      <w:r>
        <w:t xml:space="preserve">.  Prior to this assessment, </w:t>
      </w:r>
      <w:r w:rsidRPr="00157EEC">
        <w:rPr>
          <w:rFonts w:ascii="Symbol" w:hAnsi="Symbol"/>
          <w:i/>
          <w:iCs/>
        </w:rPr>
        <w:t>s</w:t>
      </w:r>
      <w:r w:rsidRPr="00157EEC">
        <w:rPr>
          <w:i/>
          <w:iCs/>
          <w:vertAlign w:val="subscript"/>
        </w:rPr>
        <w:t>R</w:t>
      </w:r>
      <w:r>
        <w:t xml:space="preserve"> had been fixed at the assumed federal assessment value of 1.2.  </w:t>
      </w:r>
    </w:p>
    <w:p w14:paraId="506590CC" w14:textId="74A43231" w:rsidR="00E762C5" w:rsidRPr="00D41561" w:rsidRDefault="00D41561" w:rsidP="00D41561">
      <w:pPr>
        <w:numPr>
          <w:ilvl w:val="0"/>
          <w:numId w:val="12"/>
        </w:numPr>
        <w:shd w:val="clear" w:color="auto" w:fill="FFFFFF"/>
        <w:spacing w:after="150"/>
        <w:jc w:val="left"/>
        <w:rPr>
          <w:color w:val="333333"/>
        </w:rPr>
      </w:pPr>
      <w:r w:rsidRPr="00D41561">
        <w:rPr>
          <w:color w:val="333333"/>
        </w:rPr>
        <w:t>The data weighting of the model was changed to reflect best practices in SCAA modelling.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r w:rsidR="00E762C5">
        <w:t xml:space="preserve">  </w:t>
      </w:r>
    </w:p>
    <w:p w14:paraId="3DE3D40D" w14:textId="2D87BA23" w:rsidR="00C64739" w:rsidRDefault="00C64739" w:rsidP="00C64739">
      <w:r w:rsidRPr="000D4195">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see Sullivan et al. (2020) or visit the </w:t>
      </w:r>
      <w:r w:rsidR="00F51D98" w:rsidRPr="000D4195">
        <w:t>GitHub</w:t>
      </w:r>
      <w:r w:rsidRPr="000D4195">
        <w:t xml:space="preserve"> repository for this project: </w:t>
      </w:r>
      <w:hyperlink r:id="rId32" w:history="1">
        <w:r w:rsidRPr="000D4195">
          <w:rPr>
            <w:color w:val="0000FF"/>
            <w:u w:val="single"/>
          </w:rPr>
          <w:t>https://github.com/commfish/seak_sablefish</w:t>
        </w:r>
      </w:hyperlink>
      <w:r w:rsidRPr="000D4195">
        <w:t xml:space="preserve">. </w:t>
      </w:r>
    </w:p>
    <w:p w14:paraId="50485E50" w14:textId="77777777" w:rsidR="00DA3401" w:rsidRDefault="00DA3401" w:rsidP="00D90F2B">
      <w:pPr>
        <w:autoSpaceDE w:val="0"/>
        <w:autoSpaceDN w:val="0"/>
        <w:adjustRightInd w:val="0"/>
        <w:jc w:val="left"/>
        <w:rPr>
          <w:b/>
          <w:bCs/>
          <w:sz w:val="22"/>
          <w:szCs w:val="22"/>
        </w:rPr>
      </w:pPr>
      <w:r>
        <w:rPr>
          <w:b/>
          <w:bCs/>
          <w:sz w:val="28"/>
          <w:szCs w:val="28"/>
        </w:rPr>
        <w:t>M</w:t>
      </w:r>
      <w:r>
        <w:rPr>
          <w:b/>
          <w:bCs/>
          <w:sz w:val="22"/>
          <w:szCs w:val="22"/>
        </w:rPr>
        <w:t xml:space="preserve">ODEL </w:t>
      </w:r>
      <w:r>
        <w:rPr>
          <w:b/>
          <w:bCs/>
          <w:sz w:val="28"/>
          <w:szCs w:val="28"/>
        </w:rPr>
        <w:t>S</w:t>
      </w:r>
      <w:r>
        <w:rPr>
          <w:b/>
          <w:bCs/>
          <w:sz w:val="22"/>
          <w:szCs w:val="22"/>
        </w:rPr>
        <w:t>TRUCTURE</w:t>
      </w:r>
    </w:p>
    <w:p w14:paraId="0B38E2EC" w14:textId="4651E7FD" w:rsidR="00DA3401" w:rsidRDefault="00DA3401" w:rsidP="00DA3401">
      <w:pPr>
        <w:autoSpaceDE w:val="0"/>
        <w:autoSpaceDN w:val="0"/>
        <w:adjustRightInd w:val="0"/>
      </w:pPr>
      <w:r>
        <w:t>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w:t>
      </w:r>
      <w:r w:rsidR="00915EF4">
        <w:t xml:space="preserve"> </w:t>
      </w:r>
      <w:r>
        <w:t xml:space="preserve">based, age-structured model for the NSEI sablefish stock (Mueter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w:t>
      </w:r>
      <w:r>
        <w:lastRenderedPageBreak/>
        <w:t>all equations used in the statistical catch-at-age model can be found in Table 5. Uncertainty in parameters are currently estimated using a maximum likelihood approach.</w:t>
      </w:r>
    </w:p>
    <w:p w14:paraId="47C2FDD7" w14:textId="77777777" w:rsidR="00DA3401" w:rsidRDefault="00DA3401" w:rsidP="00D90F2B">
      <w:pPr>
        <w:autoSpaceDE w:val="0"/>
        <w:autoSpaceDN w:val="0"/>
        <w:adjustRightInd w:val="0"/>
        <w:rPr>
          <w:b/>
          <w:bCs/>
          <w:color w:val="000000"/>
          <w:sz w:val="22"/>
          <w:szCs w:val="22"/>
        </w:rPr>
      </w:pPr>
      <w:r>
        <w:rPr>
          <w:b/>
          <w:bCs/>
          <w:color w:val="000000"/>
          <w:sz w:val="28"/>
          <w:szCs w:val="28"/>
        </w:rPr>
        <w:t>D</w:t>
      </w:r>
      <w:r>
        <w:rPr>
          <w:b/>
          <w:bCs/>
          <w:color w:val="000000"/>
          <w:sz w:val="22"/>
          <w:szCs w:val="22"/>
        </w:rPr>
        <w:t xml:space="preserve">ATA </w:t>
      </w:r>
      <w:r>
        <w:rPr>
          <w:b/>
          <w:bCs/>
          <w:color w:val="000000"/>
          <w:sz w:val="28"/>
          <w:szCs w:val="28"/>
        </w:rPr>
        <w:t>I</w:t>
      </w:r>
      <w:r>
        <w:rPr>
          <w:b/>
          <w:bCs/>
          <w:color w:val="000000"/>
          <w:sz w:val="22"/>
          <w:szCs w:val="22"/>
        </w:rPr>
        <w:t>NPUTS</w:t>
      </w:r>
    </w:p>
    <w:p w14:paraId="3BFD7BD1" w14:textId="7832744A" w:rsidR="00DA3401" w:rsidRDefault="00DA3401" w:rsidP="00D90F2B">
      <w:pPr>
        <w:autoSpaceDE w:val="0"/>
        <w:autoSpaceDN w:val="0"/>
        <w:adjustRightInd w:val="0"/>
        <w:rPr>
          <w:color w:val="000000"/>
        </w:rPr>
      </w:pPr>
      <w:r>
        <w:rPr>
          <w:color w:val="000000"/>
        </w:rPr>
        <w:t xml:space="preserve">The data used as inputs to the SCAA model biological data, catch, abundance, and composition (Figure 4) are found here: </w:t>
      </w:r>
      <w:hyperlink r:id="rId33" w:history="1">
        <w:r w:rsidRPr="00DA3401">
          <w:rPr>
            <w:rStyle w:val="Hyperlink"/>
          </w:rPr>
          <w:t>https://github.com/commfish/</w:t>
        </w:r>
        <w:r w:rsidRPr="006E4C2B">
          <w:rPr>
            <w:rStyle w:val="Hyperlink"/>
          </w:rPr>
          <w:t>seak_sablefish/tree/master/data/</w:t>
        </w:r>
      </w:hyperlink>
      <w:r>
        <w:rPr>
          <w:color w:val="0000FF"/>
        </w:rPr>
        <w:t xml:space="preserve"> tmb_inputs</w:t>
      </w:r>
      <w:r>
        <w:rPr>
          <w:color w:val="000000"/>
        </w:rPr>
        <w:t>).</w:t>
      </w:r>
    </w:p>
    <w:p w14:paraId="0683E2F0" w14:textId="77777777" w:rsidR="00DA3401" w:rsidRDefault="00DA3401" w:rsidP="00D90F2B">
      <w:pPr>
        <w:autoSpaceDE w:val="0"/>
        <w:autoSpaceDN w:val="0"/>
        <w:adjustRightInd w:val="0"/>
        <w:rPr>
          <w:b/>
          <w:bCs/>
          <w:color w:val="000000"/>
          <w:sz w:val="26"/>
          <w:szCs w:val="26"/>
        </w:rPr>
      </w:pPr>
      <w:r>
        <w:rPr>
          <w:b/>
          <w:bCs/>
          <w:color w:val="000000"/>
          <w:sz w:val="26"/>
          <w:szCs w:val="26"/>
        </w:rPr>
        <w:t>Weight-at-age</w:t>
      </w:r>
    </w:p>
    <w:p w14:paraId="54F56F4F" w14:textId="74DCDD82" w:rsidR="00547880" w:rsidRDefault="00DA3401" w:rsidP="00D90F2B">
      <w:pPr>
        <w:autoSpaceDE w:val="0"/>
        <w:autoSpaceDN w:val="0"/>
        <w:adjustRightInd w:val="0"/>
        <w:rPr>
          <w:color w:val="000000"/>
        </w:rPr>
      </w:pPr>
      <w:r>
        <w:rPr>
          <w:color w:val="000000"/>
        </w:rPr>
        <w:t>Data from the 2002</w:t>
      </w:r>
      <w:r>
        <w:rPr>
          <w:rFonts w:ascii="TimesNewRomanPSMT" w:hAnsi="TimesNewRomanPSMT" w:cs="TimesNewRomanPSMT"/>
          <w:color w:val="000000"/>
        </w:rPr>
        <w:t>–</w:t>
      </w:r>
      <w:r>
        <w:rPr>
          <w:color w:val="000000"/>
        </w:rPr>
        <w:t>20</w:t>
      </w:r>
      <w:r w:rsidR="00D326A8">
        <w:rPr>
          <w:color w:val="000000"/>
        </w:rPr>
        <w:t>22</w:t>
      </w:r>
      <w:r>
        <w:rPr>
          <w:color w:val="000000"/>
        </w:rPr>
        <w:t xml:space="preserve"> longline fishery and 1997</w:t>
      </w:r>
      <w:r>
        <w:rPr>
          <w:rFonts w:ascii="TimesNewRomanPSMT" w:hAnsi="TimesNewRomanPSMT" w:cs="TimesNewRomanPSMT"/>
          <w:color w:val="000000"/>
        </w:rPr>
        <w:t>–</w:t>
      </w:r>
      <w:r>
        <w:rPr>
          <w:color w:val="000000"/>
        </w:rPr>
        <w:t>20</w:t>
      </w:r>
      <w:r w:rsidR="00D326A8">
        <w:rPr>
          <w:color w:val="000000"/>
        </w:rPr>
        <w:t>22</w:t>
      </w:r>
      <w:r>
        <w:rPr>
          <w:color w:val="000000"/>
        </w:rPr>
        <w:t xml:space="preserve"> ADF&amp;G longline surveys were used to obtain fishery and survey weight-at-age used in the SCAA model. A weight-based von Bertalanffy growth model was fit to weight-at-age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4E10C40" w14:textId="77777777" w:rsidTr="00D90F2B">
        <w:tc>
          <w:tcPr>
            <w:tcW w:w="715" w:type="dxa"/>
          </w:tcPr>
          <w:p w14:paraId="48B02F2D" w14:textId="77777777" w:rsidR="00547880" w:rsidRDefault="00547880" w:rsidP="00547880">
            <w:pPr>
              <w:pStyle w:val="Caption"/>
              <w:ind w:firstLine="0"/>
              <w:jc w:val="center"/>
              <w:rPr>
                <w:color w:val="000000"/>
              </w:rPr>
            </w:pPr>
          </w:p>
        </w:tc>
        <w:tc>
          <w:tcPr>
            <w:tcW w:w="7740" w:type="dxa"/>
          </w:tcPr>
          <w:p w14:paraId="2A0EAD23" w14:textId="136881F4" w:rsidR="00547880" w:rsidRDefault="00547880" w:rsidP="00547880">
            <w:pPr>
              <w:pStyle w:val="Caption"/>
              <w:ind w:firstLine="0"/>
              <w:jc w:val="center"/>
              <w:rPr>
                <w:color w:val="000000"/>
              </w:rPr>
            </w:pPr>
            <m:oMathPara>
              <m:oMath>
                <m:r>
                  <w:rPr>
                    <w:rFonts w:ascii="Cambria Math" w:hAnsi="Cambria Math"/>
                    <w:color w:val="000000"/>
                  </w:rPr>
                  <m:t>ln</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a</m:t>
                        </m:r>
                      </m:sub>
                    </m:sSub>
                  </m:e>
                </m:d>
                <m:r>
                  <w:rPr>
                    <w:rFonts w:ascii="Cambria Math" w:hAnsi="Cambria Math"/>
                    <w:color w:val="000000"/>
                  </w:rPr>
                  <m:t>=ln</m:t>
                </m:r>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m:t>
                    </m:r>
                  </m:sub>
                </m:sSub>
                <m:r>
                  <w:rPr>
                    <w:rFonts w:ascii="Cambria Math" w:hAnsi="Cambria Math"/>
                    <w:color w:val="000000"/>
                  </w:rPr>
                  <m:t>+ β ln</m:t>
                </m:r>
                <m:d>
                  <m:dPr>
                    <m:ctrlPr>
                      <w:rPr>
                        <w:rFonts w:ascii="Cambria Math" w:hAnsi="Cambria Math"/>
                        <w:i/>
                        <w:color w:val="000000"/>
                        <w:sz w:val="24"/>
                        <w:szCs w:val="24"/>
                      </w:rPr>
                    </m:ctrlPr>
                  </m:dPr>
                  <m:e>
                    <m:r>
                      <w:rPr>
                        <w:rFonts w:ascii="Cambria Math" w:hAnsi="Cambria Math"/>
                        <w:color w:val="000000"/>
                      </w:rPr>
                      <m:t>1-exp</m:t>
                    </m:r>
                    <m:d>
                      <m:dPr>
                        <m:ctrlPr>
                          <w:rPr>
                            <w:rFonts w:ascii="Cambria Math" w:hAnsi="Cambria Math"/>
                            <w:i/>
                            <w:color w:val="000000"/>
                            <w:sz w:val="24"/>
                            <w:szCs w:val="24"/>
                          </w:rPr>
                        </m:ctrlPr>
                      </m:dPr>
                      <m:e>
                        <m:r>
                          <w:rPr>
                            <w:rFonts w:ascii="Cambria Math" w:hAnsi="Cambria Math"/>
                            <w:color w:val="000000"/>
                          </w:rPr>
                          <m:t>-k</m:t>
                        </m:r>
                        <m:d>
                          <m:dPr>
                            <m:ctrlPr>
                              <w:rPr>
                                <w:rFonts w:ascii="Cambria Math" w:hAnsi="Cambria Math"/>
                                <w:i/>
                                <w:color w:val="000000"/>
                                <w:sz w:val="24"/>
                                <w:szCs w:val="24"/>
                              </w:rPr>
                            </m:ctrlPr>
                          </m:dPr>
                          <m:e>
                            <m:r>
                              <w:rPr>
                                <w:rFonts w:ascii="Cambria Math" w:hAnsi="Cambria Math"/>
                                <w:color w:val="000000"/>
                              </w:rPr>
                              <m:t>a-</m:t>
                            </m:r>
                            <m:sSub>
                              <m:sSubPr>
                                <m:ctrlPr>
                                  <w:rPr>
                                    <w:rFonts w:ascii="Cambria Math" w:hAnsi="Cambria Math"/>
                                    <w:i/>
                                    <w:color w:val="000000"/>
                                    <w:sz w:val="24"/>
                                    <w:szCs w:val="24"/>
                                  </w:rPr>
                                </m:ctrlPr>
                              </m:sSubPr>
                              <m:e>
                                <m:r>
                                  <w:rPr>
                                    <w:rFonts w:ascii="Cambria Math" w:hAnsi="Cambria Math"/>
                                    <w:color w:val="000000"/>
                                  </w:rPr>
                                  <m:t>t</m:t>
                                </m:r>
                              </m:e>
                              <m:sub>
                                <m:r>
                                  <w:rPr>
                                    <w:rFonts w:ascii="Cambria Math" w:hAnsi="Cambria Math"/>
                                    <w:color w:val="000000"/>
                                  </w:rPr>
                                  <m:t>0</m:t>
                                </m:r>
                              </m:sub>
                            </m:sSub>
                          </m:e>
                        </m:d>
                      </m:e>
                    </m:d>
                  </m:e>
                </m:d>
                <m:r>
                  <w:rPr>
                    <w:rFonts w:ascii="Cambria Math" w:hAnsi="Cambria Math"/>
                    <w:color w:val="000000"/>
                  </w:rPr>
                  <m:t>+ ε,</m:t>
                </m:r>
              </m:oMath>
            </m:oMathPara>
          </w:p>
        </w:tc>
        <w:tc>
          <w:tcPr>
            <w:tcW w:w="895" w:type="dxa"/>
            <w:vAlign w:val="center"/>
          </w:tcPr>
          <w:p w14:paraId="1014DEC0" w14:textId="7979FEB1" w:rsidR="00547880" w:rsidRDefault="00547880" w:rsidP="00D90F2B">
            <w:pPr>
              <w:pStyle w:val="Caption"/>
              <w:jc w:val="right"/>
              <w:rPr>
                <w:color w:val="000000"/>
              </w:rPr>
            </w:pPr>
            <w:r>
              <w:t>(</w:t>
            </w:r>
            <w:fldSimple w:instr=" SEQ ( \* ARABIC ">
              <w:r>
                <w:rPr>
                  <w:noProof/>
                </w:rPr>
                <w:t>1</w:t>
              </w:r>
            </w:fldSimple>
            <w:r>
              <w:t>)</w:t>
            </w:r>
          </w:p>
        </w:tc>
      </w:tr>
    </w:tbl>
    <w:p w14:paraId="5177CBE5" w14:textId="5CA525C7" w:rsidR="00DA3401" w:rsidRDefault="00DA3401" w:rsidP="00DA3401">
      <w:pPr>
        <w:autoSpaceDE w:val="0"/>
        <w:autoSpaceDN w:val="0"/>
        <w:adjustRightInd w:val="0"/>
        <w:rPr>
          <w:color w:val="000000"/>
        </w:rPr>
      </w:pPr>
      <w:r>
        <w:rPr>
          <w:color w:val="000000"/>
        </w:rPr>
        <w:t xml:space="preserve">where </w:t>
      </w:r>
      <w:r>
        <w:rPr>
          <w:rFonts w:ascii="Cambria Math" w:eastAsia="CambriaMath" w:hAnsi="Cambria Math" w:cs="Cambria Math"/>
          <w:color w:val="000000"/>
        </w:rPr>
        <w:t>𝑤</w:t>
      </w:r>
      <w:r>
        <w:rPr>
          <w:rFonts w:ascii="Cambria Math" w:eastAsia="CambriaMath" w:hAnsi="Cambria Math" w:cs="Cambria Math"/>
          <w:color w:val="000000"/>
          <w:sz w:val="17"/>
          <w:szCs w:val="17"/>
        </w:rPr>
        <w:t>𝑎</w:t>
      </w:r>
      <w:r>
        <w:rPr>
          <w:rFonts w:ascii="CambriaMath" w:eastAsia="CambriaMath" w:cs="CambriaMath"/>
          <w:color w:val="000000"/>
          <w:sz w:val="17"/>
          <w:szCs w:val="17"/>
        </w:rPr>
        <w:t xml:space="preserve"> </w:t>
      </w:r>
      <w:r>
        <w:rPr>
          <w:color w:val="000000"/>
        </w:rPr>
        <w:t xml:space="preserve">is weight at a given age (lb),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 xml:space="preserve">is the mean asymptotic weight (lb), </w:t>
      </w:r>
      <w:r>
        <w:rPr>
          <w:rFonts w:ascii="Cambria Math" w:eastAsia="CambriaMath" w:hAnsi="Cambria Math" w:cs="Cambria Math"/>
          <w:color w:val="000000"/>
        </w:rPr>
        <w:t>𝛽</w:t>
      </w:r>
      <w:r>
        <w:rPr>
          <w:rFonts w:ascii="CambriaMath" w:eastAsia="CambriaMath" w:cs="CambriaMath"/>
          <w:color w:val="000000"/>
        </w:rPr>
        <w:t xml:space="preserve"> </w:t>
      </w:r>
      <w:r>
        <w:rPr>
          <w:color w:val="000000"/>
        </w:rPr>
        <w:t xml:space="preserve">is the power in the allometric equation, </w:t>
      </w:r>
      <w:r>
        <w:rPr>
          <w:rFonts w:ascii="Cambria Math" w:eastAsia="CambriaMath" w:hAnsi="Cambria Math" w:cs="Cambria Math"/>
          <w:color w:val="000000"/>
        </w:rPr>
        <w:t>𝑘</w:t>
      </w:r>
      <w:r>
        <w:rPr>
          <w:rFonts w:ascii="CambriaMath" w:eastAsia="CambriaMath" w:cs="CambriaMath"/>
          <w:color w:val="000000"/>
        </w:rPr>
        <w:t xml:space="preserve"> </w:t>
      </w:r>
      <w:r>
        <w:rPr>
          <w:color w:val="000000"/>
        </w:rPr>
        <w:t xml:space="preserve">relates to the rate at which </w:t>
      </w:r>
      <w:r>
        <w:rPr>
          <w:rFonts w:ascii="Cambria Math" w:eastAsia="CambriaMath" w:hAnsi="Cambria Math" w:cs="Cambria Math"/>
          <w:color w:val="000000"/>
        </w:rPr>
        <w:t>𝑊</w:t>
      </w:r>
      <w:r w:rsidRPr="00D90F2B">
        <w:rPr>
          <w:rFonts w:ascii="CambriaMath" w:eastAsia="CambriaMath" w:cs="CambriaMath" w:hint="eastAsia"/>
          <w:color w:val="000000"/>
          <w:vertAlign w:val="subscript"/>
        </w:rPr>
        <w:t>∞</w:t>
      </w:r>
      <w:r>
        <w:rPr>
          <w:rFonts w:ascii="CambriaMath" w:eastAsia="CambriaMath" w:cs="CambriaMath"/>
          <w:color w:val="000000"/>
          <w:sz w:val="17"/>
          <w:szCs w:val="17"/>
        </w:rPr>
        <w:t xml:space="preserve"> </w:t>
      </w:r>
      <w:r>
        <w:rPr>
          <w:color w:val="000000"/>
        </w:rPr>
        <w:t xml:space="preserve">is reached, and </w:t>
      </w:r>
      <w:r>
        <w:rPr>
          <w:rFonts w:ascii="Cambria Math" w:eastAsia="CambriaMath" w:hAnsi="Cambria Math" w:cs="Cambria Math"/>
          <w:color w:val="000000"/>
        </w:rPr>
        <w:t>𝑡</w:t>
      </w:r>
      <w:r w:rsidRPr="00D90F2B">
        <w:rPr>
          <w:rFonts w:ascii="CambriaMath" w:eastAsia="CambriaMath" w:cs="CambriaMath"/>
          <w:color w:val="000000"/>
          <w:vertAlign w:val="subscript"/>
        </w:rPr>
        <w:t>0</w:t>
      </w:r>
      <w:r>
        <w:rPr>
          <w:rFonts w:ascii="CambriaMath" w:eastAsia="CambriaMath" w:cs="CambriaMath"/>
          <w:color w:val="000000"/>
          <w:sz w:val="17"/>
          <w:szCs w:val="17"/>
        </w:rPr>
        <w:t xml:space="preserve"> </w:t>
      </w:r>
      <w:r>
        <w:rPr>
          <w:color w:val="000000"/>
        </w:rPr>
        <w:t xml:space="preserve">is the theoretical age at weight zero (years). Residuals </w:t>
      </w:r>
      <w:r>
        <w:rPr>
          <w:rFonts w:ascii="TimesNewRomanPS-ItalicMT" w:hAnsi="TimesNewRomanPS-ItalicMT" w:cs="TimesNewRomanPS-ItalicMT"/>
          <w:i/>
          <w:iCs/>
          <w:color w:val="000000"/>
        </w:rPr>
        <w:t xml:space="preserve">ε </w:t>
      </w:r>
      <w:r>
        <w:rPr>
          <w:color w:val="000000"/>
        </w:rPr>
        <w:t>were assumed lognormally distributed to account for increasing variability by age, and the variance of these residuals (</w:t>
      </w:r>
      <w:r>
        <w:rPr>
          <w:rFonts w:ascii="TimesNewRomanPS-ItalicMT" w:hAnsi="TimesNewRomanPS-ItalicMT" w:cs="TimesNewRomanPS-ItalicMT"/>
          <w:i/>
          <w:iCs/>
          <w:color w:val="000000"/>
        </w:rPr>
        <w:t>σ</w:t>
      </w:r>
      <w:r w:rsidRPr="00D90F2B">
        <w:rPr>
          <w:i/>
          <w:iCs/>
          <w:color w:val="000000"/>
          <w:vertAlign w:val="subscript"/>
        </w:rPr>
        <w:t>2</w:t>
      </w:r>
      <w:r>
        <w:rPr>
          <w:color w:val="000000"/>
        </w:rPr>
        <w:t>) was estimated. Models were fit separately for each sex and data source using maximum likelihood and the mle() function in R.</w:t>
      </w:r>
    </w:p>
    <w:p w14:paraId="005075AF" w14:textId="5D8E3574" w:rsidR="00D326A8" w:rsidRDefault="00D326A8" w:rsidP="00D90F2B">
      <w:pPr>
        <w:autoSpaceDE w:val="0"/>
        <w:autoSpaceDN w:val="0"/>
        <w:adjustRightInd w:val="0"/>
      </w:pPr>
      <w:r>
        <w:t xml:space="preserve">The federal assessment uses survey weight-at-age exclusively to fit to catch and effort indices (Hanselman et al. 2018). However, because discarding is permitted in the NSEI fishery, there are large differences in survey and fishery weight-at-age, especially at younger ages (Figure </w:t>
      </w:r>
      <w:r w:rsidR="0097660C">
        <w:t>5</w:t>
      </w:r>
      <w:r>
        <w:t>). Consequently, fishery weight-at-age was fit to landed catch biomass, whereas survey weight-at-age was used to estimate exploitable biomass, spawning biomass, and other quantities of interest in the model.</w:t>
      </w:r>
    </w:p>
    <w:p w14:paraId="29BF7698" w14:textId="77777777" w:rsidR="00D326A8" w:rsidRDefault="00D326A8" w:rsidP="00D90F2B">
      <w:pPr>
        <w:autoSpaceDE w:val="0"/>
        <w:autoSpaceDN w:val="0"/>
        <w:adjustRightInd w:val="0"/>
        <w:rPr>
          <w:b/>
          <w:bCs/>
          <w:sz w:val="26"/>
          <w:szCs w:val="26"/>
        </w:rPr>
      </w:pPr>
      <w:r>
        <w:rPr>
          <w:b/>
          <w:bCs/>
          <w:sz w:val="26"/>
          <w:szCs w:val="26"/>
        </w:rPr>
        <w:t>Maturity-at-age</w:t>
      </w:r>
    </w:p>
    <w:p w14:paraId="37BF15F8" w14:textId="1F0987DB" w:rsidR="00D326A8" w:rsidRDefault="00D326A8" w:rsidP="00D326A8">
      <w:pPr>
        <w:autoSpaceDE w:val="0"/>
        <w:autoSpaceDN w:val="0"/>
        <w:adjustRightInd w:val="0"/>
      </w:pPr>
      <w:r>
        <w:t>Maturity data from the 1997</w:t>
      </w:r>
      <w:r>
        <w:rPr>
          <w:rFonts w:ascii="TimesNewRomanPSMT" w:hAnsi="TimesNewRomanPSMT" w:cs="TimesNewRomanPSMT"/>
        </w:rPr>
        <w:t>–</w:t>
      </w:r>
      <w:r>
        <w:t>20</w:t>
      </w:r>
      <w:r w:rsidR="006F1FA5">
        <w:t>22</w:t>
      </w:r>
      <w:r>
        <w:t xml:space="preserve"> ADF&amp;G longline surveys were used to fit a maturity ogive for female sablefish using logistic regression and the glm() function in R. Maturity-at-length data for this time period were more abundant than maturity-at-age data and appeared to provide the best estimates of maturity; therefore, maturity curves were fit using maturity-at-length data.</w:t>
      </w:r>
    </w:p>
    <w:p w14:paraId="7FEC96F0" w14:textId="70D4E28A" w:rsidR="00D326A8" w:rsidRDefault="00D326A8" w:rsidP="00D90F2B">
      <w:pPr>
        <w:autoSpaceDE w:val="0"/>
        <w:autoSpaceDN w:val="0"/>
        <w:adjustRightInd w:val="0"/>
      </w:pPr>
      <w:r>
        <w:t xml:space="preserve">Predicted maturity-at-length was transformed to maturity-at-age using fitted values from a length-based von Bertalanffy growth curve fit to survey data. The length at 50% maturity is </w:t>
      </w:r>
      <w:r w:rsidR="003932B0">
        <w:t>61.2</w:t>
      </w:r>
      <w:r>
        <w:t xml:space="preserve"> cm; the </w:t>
      </w:r>
      <w:r>
        <w:rPr>
          <w:i/>
          <w:iCs/>
        </w:rPr>
        <w:t>k</w:t>
      </w:r>
      <w:r>
        <w:rPr>
          <w:i/>
          <w:iCs/>
          <w:sz w:val="16"/>
          <w:szCs w:val="16"/>
        </w:rPr>
        <w:t xml:space="preserve">mat </w:t>
      </w:r>
      <w:r>
        <w:t xml:space="preserve">(the slope at the length at 50% maturity) is </w:t>
      </w:r>
      <w:r w:rsidR="003932B0">
        <w:t>0.38</w:t>
      </w:r>
      <w:r>
        <w:t xml:space="preserve">; and the age at 50% maturity is </w:t>
      </w:r>
      <w:r w:rsidR="003932B0">
        <w:t>5.9</w:t>
      </w:r>
      <w:r>
        <w:t xml:space="preserve"> years (Figure </w:t>
      </w:r>
      <w:r w:rsidR="0097660C">
        <w:t>6</w:t>
      </w:r>
      <w:r>
        <w:t>). Predicted proportions maturity-at-age were used as inputs to the SCAA model and in the calculation of spawning stock biomass.</w:t>
      </w:r>
    </w:p>
    <w:p w14:paraId="079B9AC8" w14:textId="54F8AAB2" w:rsidR="00D326A8" w:rsidRDefault="003932B0" w:rsidP="00D90F2B">
      <w:pPr>
        <w:autoSpaceDE w:val="0"/>
        <w:autoSpaceDN w:val="0"/>
        <w:adjustRightInd w:val="0"/>
      </w:pPr>
      <w:r>
        <w:rPr>
          <w:color w:val="333333"/>
          <w:shd w:val="clear" w:color="auto" w:fill="FFFFFF"/>
        </w:rPr>
        <w:t>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w:t>
      </w:r>
      <w:hyperlink r:id="rId34" w:anchor="fig:deltamat" w:history="1">
        <w:r w:rsidR="0097660C">
          <w:rPr>
            <w:rStyle w:val="Hyperlink"/>
            <w:color w:val="auto"/>
            <w:u w:val="none"/>
            <w:shd w:val="clear" w:color="auto" w:fill="FFFFFF"/>
          </w:rPr>
          <w:t>7</w:t>
        </w:r>
      </w:hyperlink>
      <w:r>
        <w:rPr>
          <w:color w:val="333333"/>
          <w:shd w:val="clear" w:color="auto" w:fill="FFFFFF"/>
        </w:rPr>
        <w:t xml:space="preserve">). </w:t>
      </w:r>
      <w:commentRangeStart w:id="346"/>
      <w:r>
        <w:rPr>
          <w:color w:val="333333"/>
          <w:shd w:val="clear" w:color="auto" w:fill="FFFFFF"/>
        </w:rPr>
        <w:t xml:space="preserve">It is possible that earlier maturation can be linked to warm environmental conditions in the North Pacific since 2014, or to density-dependent effects driven by the large recruitment events in recent years. </w:t>
      </w:r>
      <w:commentRangeEnd w:id="346"/>
      <w:r w:rsidR="00FC02BC">
        <w:rPr>
          <w:rStyle w:val="CommentReference"/>
        </w:rPr>
        <w:commentReference w:id="346"/>
      </w:r>
      <w:r>
        <w:rPr>
          <w:color w:val="333333"/>
          <w:shd w:val="clear" w:color="auto" w:fill="FFFFFF"/>
        </w:rPr>
        <w:t>Trends in maturity and growth should be monitored in future assessments.</w:t>
      </w:r>
      <w:r w:rsidR="00D326A8">
        <w:t xml:space="preserve">  </w:t>
      </w:r>
    </w:p>
    <w:p w14:paraId="778D9E0E" w14:textId="77777777" w:rsidR="00D326A8" w:rsidRDefault="00D326A8" w:rsidP="00D90F2B">
      <w:pPr>
        <w:autoSpaceDE w:val="0"/>
        <w:autoSpaceDN w:val="0"/>
        <w:adjustRightInd w:val="0"/>
        <w:rPr>
          <w:b/>
          <w:bCs/>
          <w:sz w:val="26"/>
          <w:szCs w:val="26"/>
        </w:rPr>
      </w:pPr>
      <w:r>
        <w:rPr>
          <w:b/>
          <w:bCs/>
          <w:sz w:val="26"/>
          <w:szCs w:val="26"/>
        </w:rPr>
        <w:t>Catch</w:t>
      </w:r>
    </w:p>
    <w:p w14:paraId="4872904E" w14:textId="7C5289AD" w:rsidR="00D326A8" w:rsidRDefault="00D326A8" w:rsidP="00D326A8">
      <w:pPr>
        <w:autoSpaceDE w:val="0"/>
        <w:autoSpaceDN w:val="0"/>
        <w:adjustRightInd w:val="0"/>
      </w:pPr>
      <w:r>
        <w:lastRenderedPageBreak/>
        <w:t xml:space="preserve">Catch data from 1975 to 2022 include harvest in the directed sablefish longline and pot fishery, ADF&amp;G longline survey removals, and sablefish retained in other fisheries like the individual fishing quota halibut longline fishery (Figure </w:t>
      </w:r>
      <w:r w:rsidR="003932B0">
        <w:t xml:space="preserve">2 and </w:t>
      </w:r>
      <w:r w:rsidR="0097660C">
        <w:t>8</w:t>
      </w:r>
      <w:r w:rsidR="003932B0">
        <w:t>A</w:t>
      </w:r>
      <w:r>
        <w:t>). Catch estimates from 1975 to 1984 were obtained from Carlile et al. (2002) and 1985</w:t>
      </w:r>
      <w:r>
        <w:rPr>
          <w:rFonts w:ascii="TimesNewRomanPSMT" w:hAnsi="TimesNewRomanPSMT" w:cs="TimesNewRomanPSMT"/>
        </w:rPr>
        <w:t>–</w:t>
      </w:r>
      <w:r>
        <w:t xml:space="preserve">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deadloss including mortality from sand fleas, sharks, and whales. Currently these additional sources of mortality are accounted for in the decrements process (see the section titled </w:t>
      </w:r>
      <w:r>
        <w:rPr>
          <w:rFonts w:ascii="TimesNewRomanPSMT" w:hAnsi="TimesNewRomanPSMT" w:cs="TimesNewRomanPSMT"/>
        </w:rPr>
        <w:t>“</w:t>
      </w:r>
      <w:r>
        <w:t>Annual Harvest Objective Determination</w:t>
      </w:r>
      <w:r>
        <w:rPr>
          <w:rFonts w:ascii="TimesNewRomanPSMT" w:hAnsi="TimesNewRomanPSMT" w:cs="TimesNewRomanPSMT"/>
        </w:rPr>
        <w:t xml:space="preserve">” </w:t>
      </w:r>
      <w:r>
        <w:t>for more information).</w:t>
      </w:r>
    </w:p>
    <w:p w14:paraId="4DDF8434" w14:textId="77777777" w:rsidR="00191E06" w:rsidRDefault="00191E06" w:rsidP="00D90F2B">
      <w:pPr>
        <w:autoSpaceDE w:val="0"/>
        <w:autoSpaceDN w:val="0"/>
        <w:adjustRightInd w:val="0"/>
        <w:rPr>
          <w:b/>
          <w:bCs/>
          <w:sz w:val="26"/>
          <w:szCs w:val="26"/>
        </w:rPr>
      </w:pPr>
      <w:r w:rsidRPr="00D90F2B">
        <w:rPr>
          <w:b/>
          <w:bCs/>
          <w:sz w:val="26"/>
          <w:szCs w:val="26"/>
        </w:rPr>
        <w:t>Fishery CPUE</w:t>
      </w:r>
    </w:p>
    <w:p w14:paraId="308C10CD" w14:textId="7EB8B80E" w:rsidR="003932B0" w:rsidRPr="003932B0" w:rsidRDefault="003932B0" w:rsidP="003932B0">
      <w:pPr>
        <w:autoSpaceDE w:val="0"/>
        <w:autoSpaceDN w:val="0"/>
        <w:adjustRightInd w:val="0"/>
      </w:pPr>
      <w:r w:rsidRPr="003932B0">
        <w:t>Fishery CPUE, defined as retained lb per hook, was used as an index of abundance from 1980 to 2022 (Figure </w:t>
      </w:r>
      <w:hyperlink r:id="rId35" w:anchor="fig:abdind" w:history="1">
        <w:r w:rsidR="0097660C">
          <w:rPr>
            <w:rStyle w:val="Hyperlink"/>
            <w:color w:val="auto"/>
            <w:u w:val="none"/>
          </w:rPr>
          <w:t>8</w:t>
        </w:r>
      </w:hyperlink>
      <w:r w:rsidRPr="003932B0">
        <w:t>B). Fishery CPUE was estimated in the SCAA model assuming a lognormal distribution with a fixed log standard deviation of 0.1 for the historical data from dockside interviews (1980–1996; Carlile et al. 2002) and 0.08 for the contemporary logbook data (1997–present).</w:t>
      </w:r>
    </w:p>
    <w:p w14:paraId="086D5820" w14:textId="5377D1D1" w:rsidR="003932B0" w:rsidRPr="003932B0" w:rsidRDefault="003932B0" w:rsidP="003932B0">
      <w:pPr>
        <w:autoSpaceDE w:val="0"/>
        <w:autoSpaceDN w:val="0"/>
        <w:adjustRightInd w:val="0"/>
      </w:pPr>
      <w:r w:rsidRPr="003932B0">
        <w:t>In 2020, ADF&amp;G reviewed and re-entered logbook data to standardize how trip and set targets were identified</w:t>
      </w:r>
      <w:ins w:id="347" w:author="Ehresmann, Rhea K (DFG)" w:date="2023-08-16T14:16:00Z">
        <w:r w:rsidR="00DD203C">
          <w:t xml:space="preserve"> using the raw logbook data</w:t>
        </w:r>
      </w:ins>
      <w:r w:rsidRPr="003932B0">
        <w:t>. In past years this was done ad-hoc on an annual basis and methods were not documented leading to confusion with the retirement and turn</w:t>
      </w:r>
      <w:r w:rsidRPr="00DD203C">
        <w:t xml:space="preserve">over of staff. This project established guidelines for identifying trip and set target based on </w:t>
      </w:r>
      <w:del w:id="348" w:author="Ehresmann, Rhea K (DFG)" w:date="2023-08-16T14:16:00Z">
        <w:r w:rsidRPr="00DD203C" w:rsidDel="00DD203C">
          <w:rPr>
            <w:rPrChange w:id="349" w:author="Ehresmann, Rhea K (DFG)" w:date="2023-08-16T14:18:00Z">
              <w:rPr>
                <w:color w:val="FF0000"/>
              </w:rPr>
            </w:rPrChange>
          </w:rPr>
          <w:delText>yadda, yadda, yadda. Trips that had CONDITION were used to identify trip targets while sets that had CONDITION were used to identify set targets</w:delText>
        </w:r>
        <w:r w:rsidR="00F41B38" w:rsidRPr="00DD203C" w:rsidDel="00DD203C">
          <w:rPr>
            <w:rPrChange w:id="350" w:author="Ehresmann, Rhea K (DFG)" w:date="2023-08-16T14:18:00Z">
              <w:rPr>
                <w:color w:val="FF0000"/>
              </w:rPr>
            </w:rPrChange>
          </w:rPr>
          <w:delText xml:space="preserve"> (CITATION from RHEA)</w:delText>
        </w:r>
      </w:del>
      <w:ins w:id="351" w:author="Ehresmann, Rhea K (DFG)" w:date="2023-08-16T14:16:00Z">
        <w:r w:rsidR="00DD203C" w:rsidRPr="00DD203C">
          <w:rPr>
            <w:rPrChange w:id="352" w:author="Ehresmann, Rhea K (DFG)" w:date="2023-08-16T14:18:00Z">
              <w:rPr>
                <w:color w:val="FF0000"/>
              </w:rPr>
            </w:rPrChange>
          </w:rPr>
          <w:t>the raw data</w:t>
        </w:r>
      </w:ins>
      <w:ins w:id="353" w:author="Ehresmann, Rhea K (DFG)" w:date="2023-08-16T14:17:00Z">
        <w:r w:rsidR="00DD203C" w:rsidRPr="00DD203C">
          <w:rPr>
            <w:rPrChange w:id="354" w:author="Ehresmann, Rhea K (DFG)" w:date="2023-08-16T14:18:00Z">
              <w:rPr>
                <w:color w:val="FF0000"/>
              </w:rPr>
            </w:rPrChange>
          </w:rPr>
          <w:t xml:space="preserve"> written </w:t>
        </w:r>
      </w:ins>
      <w:ins w:id="355" w:author="Ehresmann, Rhea K (DFG)" w:date="2023-08-16T14:18:00Z">
        <w:r w:rsidR="00DD203C">
          <w:t xml:space="preserve">on the logbook </w:t>
        </w:r>
      </w:ins>
      <w:ins w:id="356" w:author="Ehresmann, Rhea K (DFG)" w:date="2023-08-16T14:17:00Z">
        <w:r w:rsidR="00DD203C" w:rsidRPr="00DD203C">
          <w:rPr>
            <w:rPrChange w:id="357" w:author="Ehresmann, Rhea K (DFG)" w:date="2023-08-16T14:18:00Z">
              <w:rPr>
                <w:color w:val="FF0000"/>
              </w:rPr>
            </w:rPrChange>
          </w:rPr>
          <w:t xml:space="preserve">by the fisherman. Prior data entry applications did not allow for target species </w:t>
        </w:r>
      </w:ins>
      <w:ins w:id="358" w:author="Ehresmann, Rhea K (DFG)" w:date="2023-08-16T14:19:00Z">
        <w:r w:rsidR="00DD203C">
          <w:t>information to be captured</w:t>
        </w:r>
      </w:ins>
      <w:ins w:id="359" w:author="Ehresmann, Rhea K (DFG)" w:date="2023-08-16T14:17:00Z">
        <w:r w:rsidR="00DD203C" w:rsidRPr="00DD203C">
          <w:rPr>
            <w:rPrChange w:id="360" w:author="Ehresmann, Rhea K (DFG)" w:date="2023-08-16T14:18:00Z">
              <w:rPr>
                <w:color w:val="FF0000"/>
              </w:rPr>
            </w:rPrChange>
          </w:rPr>
          <w:t xml:space="preserve">, so these data were </w:t>
        </w:r>
      </w:ins>
      <w:ins w:id="361" w:author="Ehresmann, Rhea K (DFG)" w:date="2023-08-16T14:19:00Z">
        <w:r w:rsidR="00343665">
          <w:t>not entered</w:t>
        </w:r>
      </w:ins>
      <w:ins w:id="362" w:author="Ehresmann, Rhea K (DFG)" w:date="2023-08-16T14:17:00Z">
        <w:r w:rsidR="00DD203C" w:rsidRPr="00DD203C">
          <w:rPr>
            <w:rPrChange w:id="363" w:author="Ehresmann, Rhea K (DFG)" w:date="2023-08-16T14:18:00Z">
              <w:rPr>
                <w:color w:val="FF0000"/>
              </w:rPr>
            </w:rPrChange>
          </w:rPr>
          <w:t xml:space="preserve"> until 2020 when the advent of the new logbook application allowed for trip and set </w:t>
        </w:r>
      </w:ins>
      <w:ins w:id="364" w:author="Ehresmann, Rhea K (DFG)" w:date="2023-08-16T14:18:00Z">
        <w:r w:rsidR="00DD203C" w:rsidRPr="00DD203C">
          <w:rPr>
            <w:rPrChange w:id="365" w:author="Ehresmann, Rhea K (DFG)" w:date="2023-08-16T14:18:00Z">
              <w:rPr>
                <w:color w:val="FF0000"/>
              </w:rPr>
            </w:rPrChange>
          </w:rPr>
          <w:t>specific target species</w:t>
        </w:r>
      </w:ins>
      <w:r w:rsidRPr="00DD203C">
        <w:t xml:space="preserve">. </w:t>
      </w:r>
      <w:commentRangeStart w:id="366"/>
      <w:r w:rsidRPr="003932B0">
        <w:t>Only</w:t>
      </w:r>
      <w:commentRangeEnd w:id="366"/>
      <w:r w:rsidR="00E61C95">
        <w:rPr>
          <w:rStyle w:val="CommentReference"/>
        </w:rPr>
        <w:commentReference w:id="366"/>
      </w:r>
      <w:r w:rsidRPr="003932B0">
        <w:t xml:space="preserve"> sets and trips </w:t>
      </w:r>
      <w:r w:rsidR="00F41B38" w:rsidRPr="003932B0">
        <w:t>targeting</w:t>
      </w:r>
      <w:r w:rsidRPr="003932B0">
        <w:t xml:space="preserve"> sablefish were used to calculate fishery CPUE values for use in the assessment.</w:t>
      </w:r>
    </w:p>
    <w:p w14:paraId="65DA7A52" w14:textId="38B80141" w:rsidR="003932B0" w:rsidRPr="003932B0" w:rsidRDefault="003932B0" w:rsidP="003932B0">
      <w:pPr>
        <w:autoSpaceDE w:val="0"/>
        <w:autoSpaceDN w:val="0"/>
        <w:adjustRightInd w:val="0"/>
      </w:pPr>
      <w:r w:rsidRPr="003932B0">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w:t>
      </w:r>
      <w:r w:rsidR="00F41B38" w:rsidRPr="003932B0">
        <w:t>Julian</w:t>
      </w:r>
      <w:r w:rsidRPr="003932B0">
        <w:t xml:space="preserve"> day, and set length. CPUE was estimated as the predicted value from generalized additive models (GAM) fitting CPUE to these variables using the mgcv package in R and the gamma smoothing feature. Standardization resulted in slight changes in the overall time series from past assessments, but the standardized values do a better job of ca</w:t>
      </w:r>
      <w:r w:rsidR="0097660C">
        <w:t>pt</w:t>
      </w:r>
      <w:r w:rsidRPr="003932B0">
        <w:t xml:space="preserve">uring the increase in biomass that has </w:t>
      </w:r>
      <w:r w:rsidR="0097660C" w:rsidRPr="003932B0">
        <w:t>occurred</w:t>
      </w:r>
      <w:r w:rsidRPr="003932B0">
        <w:t xml:space="preserve"> in recent years (Figure </w:t>
      </w:r>
      <w:hyperlink r:id="rId36" w:anchor="fig:fcpuestand" w:history="1">
        <w:r w:rsidR="0097660C">
          <w:rPr>
            <w:rStyle w:val="Hyperlink"/>
            <w:color w:val="auto"/>
            <w:u w:val="none"/>
          </w:rPr>
          <w:t>9</w:t>
        </w:r>
      </w:hyperlink>
      <w:r w:rsidRPr="003932B0">
        <w:t xml:space="preserve">). Standardized fishery CPUE in 2022 was at </w:t>
      </w:r>
      <w:del w:id="367" w:author="Ehresmann, Rhea K (DFG)" w:date="2023-08-16T14:23:00Z">
        <w:r w:rsidRPr="003932B0" w:rsidDel="000D4BF9">
          <w:delText>it’s</w:delText>
        </w:r>
      </w:del>
      <w:ins w:id="368" w:author="Ehresmann, Rhea K (DFG)" w:date="2023-08-16T14:23:00Z">
        <w:r w:rsidR="000D4BF9" w:rsidRPr="003932B0">
          <w:t>its</w:t>
        </w:r>
      </w:ins>
      <w:r w:rsidRPr="003932B0">
        <w:t xml:space="preserve"> highest value since 2000 (Figure </w:t>
      </w:r>
      <w:hyperlink r:id="rId37" w:anchor="fig:abdind" w:history="1">
        <w:r w:rsidR="0097660C">
          <w:rPr>
            <w:rStyle w:val="Hyperlink"/>
            <w:color w:val="auto"/>
            <w:u w:val="none"/>
          </w:rPr>
          <w:t>8</w:t>
        </w:r>
      </w:hyperlink>
      <w:r w:rsidRPr="003932B0">
        <w:t>B), although it remains below the high catch rates seen in the 1980s and early 1990s (Figure </w:t>
      </w:r>
      <w:hyperlink r:id="rId38" w:anchor="fig:abdind" w:history="1">
        <w:r w:rsidR="0097660C">
          <w:rPr>
            <w:rStyle w:val="Hyperlink"/>
            <w:color w:val="auto"/>
            <w:u w:val="none"/>
          </w:rPr>
          <w:t>8</w:t>
        </w:r>
      </w:hyperlink>
      <w:r w:rsidRPr="003932B0">
        <w:t>B and Figure </w:t>
      </w:r>
      <w:hyperlink r:id="rId39" w:anchor="fig:fcpuestand" w:history="1">
        <w:r w:rsidR="0097660C">
          <w:rPr>
            <w:rStyle w:val="Hyperlink"/>
            <w:color w:val="auto"/>
            <w:u w:val="none"/>
          </w:rPr>
          <w:t>9</w:t>
        </w:r>
      </w:hyperlink>
      <w:r w:rsidRPr="003932B0">
        <w:t>).</w:t>
      </w:r>
    </w:p>
    <w:p w14:paraId="09938C8F" w14:textId="77777777" w:rsidR="003932B0" w:rsidRPr="003932B0" w:rsidRDefault="003932B0" w:rsidP="003932B0">
      <w:pPr>
        <w:autoSpaceDE w:val="0"/>
        <w:autoSpaceDN w:val="0"/>
        <w:adjustRightInd w:val="0"/>
      </w:pPr>
      <w:r w:rsidRPr="003932B0">
        <w:t>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p w14:paraId="5B9E1D1A" w14:textId="77777777" w:rsidR="00191E06" w:rsidRDefault="00191E06" w:rsidP="00D90F2B">
      <w:pPr>
        <w:autoSpaceDE w:val="0"/>
        <w:autoSpaceDN w:val="0"/>
        <w:adjustRightInd w:val="0"/>
        <w:rPr>
          <w:b/>
          <w:bCs/>
          <w:sz w:val="26"/>
          <w:szCs w:val="26"/>
        </w:rPr>
      </w:pPr>
      <w:r>
        <w:rPr>
          <w:b/>
          <w:bCs/>
          <w:sz w:val="26"/>
          <w:szCs w:val="26"/>
        </w:rPr>
        <w:lastRenderedPageBreak/>
        <w:t>Survey CPUE</w:t>
      </w:r>
    </w:p>
    <w:p w14:paraId="2A55E089" w14:textId="04509C01" w:rsidR="003932B0" w:rsidRPr="003932B0" w:rsidRDefault="003932B0" w:rsidP="003932B0">
      <w:pPr>
        <w:autoSpaceDE w:val="0"/>
        <w:autoSpaceDN w:val="0"/>
        <w:adjustRightInd w:val="0"/>
      </w:pPr>
      <w:r w:rsidRPr="003932B0">
        <w:t>Longline survey CPUE in numbers per hook was used as an index of abundance from 1997 to 2022 (Figure </w:t>
      </w:r>
      <w:hyperlink r:id="rId40" w:anchor="fig:abdind" w:history="1">
        <w:r w:rsidR="0097660C">
          <w:rPr>
            <w:rStyle w:val="Hyperlink"/>
            <w:color w:val="auto"/>
            <w:u w:val="none"/>
          </w:rPr>
          <w:t>8</w:t>
        </w:r>
      </w:hyperlink>
      <w:r w:rsidRPr="003932B0">
        <w:t>C). This index was assumed to be log-normally distributed, with a fixed log standard deviation derived from the data. The 1988–1996 longline surveys used a shorter soak time of 1 hr instead of the current 3–11 hr (Carlile et al. 2002; Dressel 2009). These data were omitted because the 1 hr soak time was likely too short to provide an accurate measure of relative abundance (Sigler 1993).</w:t>
      </w:r>
    </w:p>
    <w:p w14:paraId="3B93BEE9" w14:textId="22A6ADB8" w:rsidR="003932B0" w:rsidRPr="003932B0" w:rsidRDefault="003932B0" w:rsidP="003932B0">
      <w:pPr>
        <w:autoSpaceDE w:val="0"/>
        <w:autoSpaceDN w:val="0"/>
        <w:adjustRightInd w:val="0"/>
      </w:pPr>
      <w:r w:rsidRPr="003932B0">
        <w:t>Survey CPUE has remained substantially above the long term mean since 2020 with minimal variation over the last three years (Figure </w:t>
      </w:r>
      <w:hyperlink r:id="rId41" w:anchor="fig:abdind" w:history="1">
        <w:r w:rsidR="0097660C">
          <w:rPr>
            <w:rStyle w:val="Hyperlink"/>
            <w:color w:val="auto"/>
            <w:u w:val="none"/>
          </w:rPr>
          <w:t>8</w:t>
        </w:r>
      </w:hyperlink>
      <w:r w:rsidRPr="003932B0">
        <w:t>C).</w:t>
      </w:r>
    </w:p>
    <w:p w14:paraId="7BEFCBA2" w14:textId="4B12C67F" w:rsidR="00191E06" w:rsidRDefault="00191E06" w:rsidP="00191E06">
      <w:pPr>
        <w:autoSpaceDE w:val="0"/>
        <w:autoSpaceDN w:val="0"/>
        <w:adjustRightInd w:val="0"/>
      </w:pPr>
      <w:r>
        <w:t xml:space="preserve">  </w:t>
      </w:r>
    </w:p>
    <w:p w14:paraId="1D19E7C0" w14:textId="77777777" w:rsidR="00A537DC" w:rsidRDefault="00A537DC" w:rsidP="00D90F2B">
      <w:pPr>
        <w:autoSpaceDE w:val="0"/>
        <w:autoSpaceDN w:val="0"/>
        <w:adjustRightInd w:val="0"/>
        <w:rPr>
          <w:b/>
          <w:bCs/>
          <w:sz w:val="26"/>
          <w:szCs w:val="26"/>
        </w:rPr>
      </w:pPr>
      <w:r>
        <w:rPr>
          <w:b/>
          <w:bCs/>
          <w:sz w:val="26"/>
          <w:szCs w:val="26"/>
        </w:rPr>
        <w:t>Mark</w:t>
      </w:r>
      <w:r>
        <w:rPr>
          <w:rFonts w:ascii="TimesNewRomanPS-BoldMT" w:hAnsi="TimesNewRomanPS-BoldMT" w:cs="TimesNewRomanPS-BoldMT"/>
          <w:b/>
          <w:bCs/>
          <w:sz w:val="26"/>
          <w:szCs w:val="26"/>
        </w:rPr>
        <w:t>–</w:t>
      </w:r>
      <w:r>
        <w:rPr>
          <w:b/>
          <w:bCs/>
          <w:sz w:val="26"/>
          <w:szCs w:val="26"/>
        </w:rPr>
        <w:t>recapture abundance</w:t>
      </w:r>
    </w:p>
    <w:p w14:paraId="24BEF9AE" w14:textId="09E18FB6" w:rsidR="003932B0" w:rsidRPr="003932B0" w:rsidRDefault="003932B0" w:rsidP="003932B0">
      <w:pPr>
        <w:autoSpaceDE w:val="0"/>
        <w:autoSpaceDN w:val="0"/>
        <w:adjustRightInd w:val="0"/>
      </w:pPr>
      <w:r w:rsidRPr="003932B0">
        <w:t xml:space="preserve">Currently, ADF&amp;G conducts an annual </w:t>
      </w:r>
      <w:ins w:id="369" w:author="Ehresmann, Rhea K (DFG)" w:date="2023-08-16T14:26:00Z">
        <w:r w:rsidR="00C23156">
          <w:t xml:space="preserve">or biennial </w:t>
        </w:r>
      </w:ins>
      <w:r w:rsidRPr="003932B0">
        <w:t>mark–recapture survey that serves as the basis for stock assessment and management (Green et al. 2016; Stahl and Holum 2010). Fish are tagged during a pot survey in May and June, with recaptures occurring in the ADF&amp;G longline survey in late July or early August and the longline fishery from August through November (Beder and Stahl 2016).</w:t>
      </w:r>
    </w:p>
    <w:p w14:paraId="4D7D57A2" w14:textId="06580679" w:rsidR="003932B0" w:rsidRPr="003932B0" w:rsidRDefault="003932B0" w:rsidP="003932B0">
      <w:pPr>
        <w:autoSpaceDE w:val="0"/>
        <w:autoSpaceDN w:val="0"/>
        <w:adjustRightInd w:val="0"/>
      </w:pPr>
      <w:r w:rsidRPr="003932B0">
        <w:t>The mark–recapture abundance estimates provide an index of exploitable abundance for years when a marking survey occurred (2003–2010, 2012, 2013, 2015, 2017–2020; 2022; Figure </w:t>
      </w:r>
      <w:hyperlink r:id="rId42" w:anchor="fig:abdind" w:history="1">
        <w:r w:rsidR="0097660C">
          <w:rPr>
            <w:rStyle w:val="Hyperlink"/>
            <w:color w:val="auto"/>
            <w:u w:val="none"/>
          </w:rPr>
          <w:t>8</w:t>
        </w:r>
      </w:hyperlink>
      <w:r w:rsidRPr="003932B0">
        <w:t>D). This index was assumed to be lognormally distributed with a fixed log standard deviation of 0.05. The mark–recapture abundance index increased from 3.01 to 3.14 million fish (+4.3%) between 2020 and 2022 and is the highest estimate since 2005 (Figure </w:t>
      </w:r>
      <w:hyperlink r:id="rId43" w:anchor="fig:abdind" w:history="1">
        <w:r w:rsidR="0097660C">
          <w:rPr>
            <w:rStyle w:val="Hyperlink"/>
            <w:color w:val="auto"/>
            <w:u w:val="none"/>
          </w:rPr>
          <w:t>8</w:t>
        </w:r>
      </w:hyperlink>
      <w:r w:rsidRPr="003932B0">
        <w:t>D).</w:t>
      </w:r>
    </w:p>
    <w:p w14:paraId="5C97D05F" w14:textId="78B5BF26" w:rsidR="003932B0" w:rsidRPr="003932B0" w:rsidRDefault="003932B0" w:rsidP="003932B0">
      <w:pPr>
        <w:autoSpaceDE w:val="0"/>
        <w:autoSpaceDN w:val="0"/>
        <w:adjustRightInd w:val="0"/>
      </w:pPr>
      <w:r w:rsidRPr="003932B0">
        <w:t>The 2022 marking survey released 8,654 tagged fish (Table </w:t>
      </w:r>
      <w:hyperlink r:id="rId44" w:anchor="tab:mr" w:history="1">
        <w:r w:rsidRPr="003932B0">
          <w:rPr>
            <w:rStyle w:val="Hyperlink"/>
            <w:color w:val="auto"/>
            <w:u w:val="none"/>
          </w:rPr>
          <w:t>6</w:t>
        </w:r>
      </w:hyperlink>
      <w:r w:rsidRPr="003932B0">
        <w:t xml:space="preserve">). Following methods in past assessments, we accounted for tags recovered outside of the NSEI </w:t>
      </w:r>
      <w:ins w:id="370" w:author="Ehresmann, Rhea K (DFG)" w:date="2023-08-16T14:27:00Z">
        <w:r w:rsidR="003E77A1">
          <w:t xml:space="preserve">area </w:t>
        </w:r>
      </w:ins>
      <w:r w:rsidRPr="003932B0">
        <w:t>or period of recapture, natural and fishing mortality, and differences in the size of fish captured in the pot survey and the longline fishery (Appendix A in Sullivan et al. 2019). A summary of data used in the mark–recapture models is in Table </w:t>
      </w:r>
      <w:hyperlink r:id="rId45" w:anchor="tab:mr" w:history="1">
        <w:r w:rsidRPr="003932B0">
          <w:rPr>
            <w:rStyle w:val="Hyperlink"/>
            <w:color w:val="auto"/>
            <w:u w:val="none"/>
          </w:rPr>
          <w:t>6</w:t>
        </w:r>
      </w:hyperlink>
      <w:r w:rsidRPr="003932B0">
        <w:t>.</w:t>
      </w:r>
    </w:p>
    <w:p w14:paraId="3450B5DF" w14:textId="3BA47AA2" w:rsidR="00A537DC" w:rsidRDefault="00A537DC">
      <w:pPr>
        <w:autoSpaceDE w:val="0"/>
        <w:autoSpaceDN w:val="0"/>
        <w:adjustRightInd w:val="0"/>
      </w:pPr>
      <w:r>
        <w:t>Mark</w:t>
      </w:r>
      <w:r>
        <w:rPr>
          <w:rFonts w:ascii="TimesNewRomanPSMT" w:hAnsi="TimesNewRomanPSMT" w:cs="TimesNewRomanPSMT"/>
        </w:rPr>
        <w:t>–</w:t>
      </w:r>
      <w:r>
        <w:t>recapture abundance estimates were obtained using a time-stratified Petersen mark</w:t>
      </w:r>
      <w:r>
        <w:rPr>
          <w:rFonts w:ascii="TimesNewRomanPSMT" w:hAnsi="TimesNewRomanPSMT" w:cs="TimesNewRomanPSMT"/>
        </w:rPr>
        <w:t>–</w:t>
      </w:r>
      <w:r>
        <w:t xml:space="preserve">recapture model implemented in the Bayesian software JAGS 4.3.0 (Depaoli et al. 2016). For any given time period </w:t>
      </w:r>
      <w:r>
        <w:rPr>
          <w:rFonts w:ascii="Cambria Math" w:eastAsia="CambriaMath" w:hAnsi="Cambria Math" w:cs="Cambria Math"/>
        </w:rPr>
        <w:t>𝑖</w:t>
      </w:r>
      <w:r>
        <w:t>, the number of tagged fish in Chatham Strait (</w:t>
      </w:r>
      <w:r>
        <w:rPr>
          <w:rFonts w:ascii="Cambria Math" w:eastAsia="CambriaMath" w:hAnsi="Cambria Math" w:cs="Cambria Math"/>
        </w:rPr>
        <w:t>𝐾</w:t>
      </w:r>
      <w:r>
        <w:t>) and subsequent abundance (</w:t>
      </w:r>
      <w:r>
        <w:rPr>
          <w:rFonts w:ascii="Cambria Math" w:eastAsia="CambriaMath" w:hAnsi="Cambria Math" w:cs="Cambria Math"/>
        </w:rPr>
        <w:t>𝑁</w:t>
      </w:r>
      <w:r>
        <w:t>)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401A7B5" w14:textId="77777777" w:rsidTr="00D90F2B">
        <w:tc>
          <w:tcPr>
            <w:tcW w:w="715" w:type="dxa"/>
          </w:tcPr>
          <w:p w14:paraId="1FF9CDD9" w14:textId="77777777" w:rsidR="00F24A63" w:rsidRDefault="00F24A63" w:rsidP="009E5C03">
            <w:pPr>
              <w:pStyle w:val="Caption"/>
              <w:ind w:firstLine="0"/>
              <w:jc w:val="center"/>
              <w:rPr>
                <w:color w:val="000000"/>
              </w:rPr>
            </w:pPr>
          </w:p>
        </w:tc>
        <w:tc>
          <w:tcPr>
            <w:tcW w:w="7740" w:type="dxa"/>
          </w:tcPr>
          <w:p w14:paraId="4D5AB068" w14:textId="649CB801"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K</m:t>
                    </m:r>
                  </m:e>
                  <m:sub>
                    <m:r>
                      <w:rPr>
                        <w:rFonts w:ascii="Cambria Math" w:hAnsi="Cambria Math"/>
                      </w:rPr>
                      <m:t>i</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0</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30952037" w14:textId="3918E9AB" w:rsidR="00F24A63" w:rsidRDefault="00F24A63" w:rsidP="00D90F2B">
            <w:pPr>
              <w:pStyle w:val="Caption"/>
              <w:jc w:val="right"/>
              <w:rPr>
                <w:color w:val="000000"/>
              </w:rPr>
            </w:pPr>
            <w:r>
              <w:t>(2)</w:t>
            </w:r>
          </w:p>
        </w:tc>
      </w:tr>
    </w:tbl>
    <w:p w14:paraId="758D08A5" w14:textId="77777777" w:rsidR="00A537DC" w:rsidRDefault="00A537DC">
      <w:pPr>
        <w:autoSpaceDE w:val="0"/>
        <w:autoSpaceDN w:val="0"/>
        <w:adjustRightInd w:val="0"/>
      </w:pPr>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12FF1B9" w14:textId="77777777" w:rsidTr="00D90F2B">
        <w:tc>
          <w:tcPr>
            <w:tcW w:w="715" w:type="dxa"/>
          </w:tcPr>
          <w:p w14:paraId="533B995B" w14:textId="77777777" w:rsidR="00F24A63" w:rsidRDefault="00F24A63" w:rsidP="009E5C03">
            <w:pPr>
              <w:pStyle w:val="Caption"/>
              <w:ind w:firstLine="0"/>
              <w:jc w:val="center"/>
              <w:rPr>
                <w:color w:val="000000"/>
              </w:rPr>
            </w:pPr>
          </w:p>
        </w:tc>
        <w:tc>
          <w:tcPr>
            <w:tcW w:w="7740" w:type="dxa"/>
          </w:tcPr>
          <w:p w14:paraId="3077284D" w14:textId="33F219B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C</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706015C4" w14:textId="624FB821" w:rsidR="00F24A63" w:rsidRDefault="00F24A63" w:rsidP="00D90F2B">
            <w:pPr>
              <w:pStyle w:val="Caption"/>
              <w:jc w:val="right"/>
              <w:rPr>
                <w:color w:val="000000"/>
              </w:rPr>
            </w:pPr>
            <w:r>
              <w:t>(3)</w:t>
            </w:r>
          </w:p>
        </w:tc>
      </w:tr>
    </w:tbl>
    <w:p w14:paraId="1FF7457E" w14:textId="75049708" w:rsidR="00A537DC" w:rsidRDefault="00A537DC" w:rsidP="00A537DC">
      <w:pPr>
        <w:autoSpaceDE w:val="0"/>
        <w:autoSpaceDN w:val="0"/>
        <w:adjustRightInd w:val="0"/>
        <w:rPr>
          <w:rFonts w:ascii="TimesNewRomanPSMT" w:hAnsi="TimesNewRomanPSMT" w:cs="TimesNewRomanPSMT"/>
        </w:rPr>
      </w:pPr>
      <w:r>
        <w:t xml:space="preserve">where </w:t>
      </w:r>
      <w:r>
        <w:rPr>
          <w:rFonts w:ascii="Cambria Math" w:eastAsia="CambriaMath" w:hAnsi="Cambria Math" w:cs="Cambria Math"/>
        </w:rPr>
        <w:t>𝐾</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number of tags released in the ADF&amp;G pot survey, </w:t>
      </w:r>
      <w:r>
        <w:rPr>
          <w:rFonts w:ascii="Cambria Math" w:eastAsia="CambriaMath" w:hAnsi="Cambria Math" w:cs="Cambria Math"/>
        </w:rPr>
        <w:t>𝐷</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the number of tagged fish that are not available to either the ADF&amp;G longline survey or to the fishery (tags recovered in halibut fishery or outside of Chatham Strait), </w:t>
      </w:r>
      <w:r>
        <w:rPr>
          <w:rFonts w:ascii="Cambria Math" w:eastAsia="CambriaMath" w:hAnsi="Cambria Math" w:cs="Cambria Math"/>
        </w:rPr>
        <w:t>𝑀</w:t>
      </w:r>
      <w:r>
        <w:rPr>
          <w:rFonts w:ascii="CambriaMath" w:eastAsia="CambriaMath" w:cs="CambriaMath"/>
        </w:rPr>
        <w:t xml:space="preserve"> </w:t>
      </w:r>
      <w:r>
        <w:t xml:space="preserve">is assumed natural mortality of 0.10 (Johnson and Quinn 1988), </w:t>
      </w:r>
      <w:r>
        <w:rPr>
          <w:rFonts w:ascii="Cambria Math" w:eastAsia="CambriaMath" w:hAnsi="Cambria Math" w:cs="Cambria Math"/>
        </w:rPr>
        <w:t>𝑘</w:t>
      </w:r>
      <w:r>
        <w:rPr>
          <w:rFonts w:ascii="CambriaMath" w:eastAsia="CambriaMath" w:cs="CambriaMath"/>
        </w:rPr>
        <w:t xml:space="preserve"> </w:t>
      </w:r>
      <w:r>
        <w:t xml:space="preserve">is the number of marked fish recovered, and </w:t>
      </w:r>
      <w:r>
        <w:rPr>
          <w:rFonts w:ascii="Cambria Math" w:eastAsia="CambriaMath" w:hAnsi="Cambria Math" w:cs="Cambria Math"/>
        </w:rPr>
        <w:t>𝐶</w:t>
      </w:r>
      <w:r>
        <w:rPr>
          <w:rFonts w:ascii="CambriaMath" w:eastAsia="CambriaMath" w:cs="CambriaMath"/>
        </w:rPr>
        <w:t xml:space="preserve"> </w:t>
      </w:r>
      <w:r>
        <w:t xml:space="preserve">is the total catch or number of sablefish removed. </w:t>
      </w:r>
      <w:r>
        <w:rPr>
          <w:rFonts w:ascii="Cambria Math" w:eastAsia="CambriaMath" w:hAnsi="Cambria Math" w:cs="Cambria Math"/>
        </w:rPr>
        <w:t>𝑁</w:t>
      </w:r>
      <w:r w:rsidRPr="00D90F2B">
        <w:rPr>
          <w:rFonts w:ascii="Cambria Math" w:eastAsia="CambriaMath" w:hAnsi="Cambria Math" w:cs="Cambria Math"/>
          <w:sz w:val="17"/>
          <w:szCs w:val="17"/>
          <w:vertAlign w:val="subscript"/>
        </w:rPr>
        <w:t>𝑖</w:t>
      </w:r>
      <w:r>
        <w:rPr>
          <w:rFonts w:ascii="CambriaMath" w:eastAsia="CambriaMath" w:cs="CambriaMath"/>
          <w:sz w:val="17"/>
          <w:szCs w:val="17"/>
        </w:rPr>
        <w:t xml:space="preserve"> </w:t>
      </w:r>
      <w:r>
        <w:t>was assumed to follow a normal distribution with an uninformed prior (precision = 1×1</w:t>
      </w:r>
      <w:r w:rsidR="006F1FA5">
        <w:t>0</w:t>
      </w:r>
      <w:r w:rsidR="006F1FA5" w:rsidRPr="00D90F2B">
        <w:rPr>
          <w:vertAlign w:val="superscript"/>
        </w:rPr>
        <w:t>-12</w:t>
      </w:r>
      <w:r>
        <w:t xml:space="preserve">) centered on </w:t>
      </w:r>
      <w:r w:rsidRPr="00483181">
        <w:t>past ass</w:t>
      </w:r>
      <w:r w:rsidRPr="00D90F2B">
        <w:t>essments’ forecast of abundance</w:t>
      </w:r>
      <w:r>
        <w:rPr>
          <w:rFonts w:ascii="TimesNewRomanPSMT" w:hAnsi="TimesNewRomanPSMT" w:cs="TimesNewRomanPSMT"/>
        </w:rPr>
        <w:t xml:space="preserve">. </w:t>
      </w:r>
    </w:p>
    <w:p w14:paraId="191AE3FF" w14:textId="77777777" w:rsidR="00A537DC" w:rsidRPr="00163370" w:rsidRDefault="00A537DC" w:rsidP="00A537DC">
      <w:pPr>
        <w:autoSpaceDE w:val="0"/>
        <w:autoSpaceDN w:val="0"/>
        <w:adjustRightInd w:val="0"/>
        <w:rPr>
          <w:rFonts w:eastAsia="CambriaMath"/>
        </w:rPr>
      </w:pPr>
      <w:r>
        <w:lastRenderedPageBreak/>
        <w:t xml:space="preserve">The probability that a sablefish caught in a given time period is marked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informed by the ratio of marks in the population to the total population at that time </w:t>
      </w:r>
      <w:r>
        <w:rPr>
          <w:rFonts w:ascii="Cambria Math" w:eastAsia="CambriaMath" w:hAnsi="Cambria Math" w:cs="Cambria Math"/>
        </w:rPr>
        <w:t>𝐾</w:t>
      </w:r>
      <w:r>
        <w:rPr>
          <w:rFonts w:ascii="Cambria Math" w:eastAsia="CambriaMath" w:hAnsi="Cambria Math" w:cs="Cambria Math"/>
          <w:sz w:val="17"/>
          <w:szCs w:val="17"/>
        </w:rPr>
        <w:t>𝑖</w:t>
      </w:r>
      <w:r>
        <w:rPr>
          <w:rFonts w:ascii="CambriaMath" w:eastAsia="CambriaMath" w:cs="CambriaMath"/>
        </w:rPr>
        <w:t>/</w:t>
      </w:r>
      <w:r>
        <w:rPr>
          <w:rFonts w:ascii="Cambria Math" w:eastAsia="CambriaMath" w:hAnsi="Cambria Math" w:cs="Cambria Math"/>
        </w:rPr>
        <w:t>𝑁</w:t>
      </w:r>
      <w:r>
        <w:rPr>
          <w:rFonts w:ascii="Cambria Math" w:eastAsia="CambriaMath" w:hAnsi="Cambria Math" w:cs="Cambria Math"/>
          <w:sz w:val="17"/>
          <w:szCs w:val="17"/>
        </w:rPr>
        <w:t>𝑖</w:t>
      </w:r>
      <w:r>
        <w:t xml:space="preserve">. Each </w:t>
      </w:r>
      <w:r>
        <w:rPr>
          <w:rFonts w:ascii="Cambria Math" w:eastAsia="CambriaMath" w:hAnsi="Cambria Math" w:cs="Cambria Math"/>
        </w:rPr>
        <w:t>𝑝</w:t>
      </w:r>
      <w:r>
        <w:rPr>
          <w:rFonts w:ascii="Cambria Math" w:eastAsia="CambriaMath" w:hAnsi="Cambria Math" w:cs="Cambria Math"/>
          <w:sz w:val="17"/>
          <w:szCs w:val="17"/>
        </w:rPr>
        <w:t>𝑖</w:t>
      </w:r>
      <w:r>
        <w:rPr>
          <w:rFonts w:ascii="CambriaMath" w:eastAsia="CambriaMath" w:cs="CambriaMath"/>
          <w:sz w:val="17"/>
          <w:szCs w:val="17"/>
        </w:rPr>
        <w:t xml:space="preserve"> </w:t>
      </w:r>
      <w:r>
        <w:t xml:space="preserve">is assumed to follow  beta prior distribution </w:t>
      </w:r>
      <w:r w:rsidRPr="00163370">
        <w:rPr>
          <w:rFonts w:ascii="Cambria Math" w:eastAsia="CambriaMath" w:hAnsi="Cambria Math" w:cs="Cambria Math"/>
        </w:rPr>
        <w:t>𝑝</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𝑏𝑒𝑡𝑎</w:t>
      </w:r>
      <w:r w:rsidRPr="00163370">
        <w:rPr>
          <w:rFonts w:ascii="CambriaMath" w:eastAsia="CambriaMath" w:cs="CambriaMath"/>
        </w:rPr>
        <w:t>(</w:t>
      </w:r>
      <w:r w:rsidRPr="00163370">
        <w:rPr>
          <w:rFonts w:ascii="Cambria Math" w:eastAsia="CambriaMath" w:hAnsi="Cambria Math" w:cs="Cambria Math"/>
        </w:rPr>
        <w:t>𝛼</w:t>
      </w:r>
      <w:r w:rsidRPr="00163370">
        <w:rPr>
          <w:rFonts w:ascii="CambriaMath" w:eastAsia="CambriaMath" w:cs="CambriaMath"/>
        </w:rPr>
        <w:t xml:space="preserve">, </w:t>
      </w:r>
      <w:r w:rsidRPr="00163370">
        <w:rPr>
          <w:rFonts w:ascii="Cambria Math" w:eastAsia="CambriaMath" w:hAnsi="Cambria Math" w:cs="Cambria Math"/>
        </w:rPr>
        <w:t>𝛽</w:t>
      </w:r>
      <w:r w:rsidRPr="00163370">
        <w:rPr>
          <w:rFonts w:ascii="CambriaMath" w:eastAsia="CambriaMath" w:cs="CambriaMath"/>
        </w:rPr>
        <w:t>)</w:t>
      </w:r>
      <w:r w:rsidRPr="00163370">
        <w:t xml:space="preserve">, where </w:t>
      </w:r>
      <w:r w:rsidRPr="00163370">
        <w:rPr>
          <w:rFonts w:ascii="Cambria Math" w:eastAsia="CambriaMath" w:hAnsi="Cambria Math" w:cs="Cambria Math"/>
        </w:rPr>
        <w:t>𝛼</w:t>
      </w:r>
      <w:r w:rsidRPr="00163370">
        <w:rPr>
          <w:rFonts w:ascii="CambriaMath" w:eastAsia="CambriaMath" w:cs="CambriaMath"/>
        </w:rPr>
        <w:t xml:space="preserve"> =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 xml:space="preserve">) </w:t>
      </w:r>
      <w:r w:rsidRPr="00163370">
        <w:rPr>
          <w:rFonts w:ascii="Cambria Math" w:eastAsia="CambriaMath" w:hAnsi="Cambria Math" w:cs="Cambria Math"/>
        </w:rPr>
        <w:t>∗</w:t>
      </w:r>
      <w:r w:rsidRPr="00163370">
        <w:rPr>
          <w:rFonts w:ascii="CambriaMath" w:eastAsia="CambriaMath" w:cs="CambriaMath"/>
        </w:rPr>
        <w:t xml:space="preserve"> </w:t>
      </w:r>
      <w:r w:rsidRPr="00163370">
        <w:rPr>
          <w:rFonts w:ascii="Cambria Math" w:eastAsia="CambriaMath" w:hAnsi="Cambria Math" w:cs="Cambria Math"/>
        </w:rPr>
        <w:t>𝑥</w:t>
      </w:r>
      <w:r w:rsidRPr="00163370">
        <w:t xml:space="preserve">, </w:t>
      </w:r>
      <w:r w:rsidRPr="00163370">
        <w:rPr>
          <w:rFonts w:ascii="Cambria Math" w:eastAsia="CambriaMath" w:hAnsi="Cambria Math" w:cs="Cambria Math"/>
        </w:rPr>
        <w:t>𝛽</w:t>
      </w:r>
      <w:r w:rsidRPr="00163370">
        <w:rPr>
          <w:rFonts w:ascii="CambriaMath" w:eastAsia="CambriaMath" w:cs="CambriaMath"/>
        </w:rPr>
        <w:t xml:space="preserve"> = (1 </w:t>
      </w:r>
      <w:r w:rsidRPr="00163370">
        <w:rPr>
          <w:rFonts w:ascii="CambriaMath" w:eastAsia="CambriaMath" w:cs="CambriaMath" w:hint="eastAsia"/>
        </w:rPr>
        <w:t>−</w:t>
      </w:r>
      <w:r w:rsidRPr="00163370">
        <w:rPr>
          <w:rFonts w:ascii="CambriaMath" w:eastAsia="CambriaMath" w:cs="CambriaMath"/>
        </w:rPr>
        <w:t xml:space="preserve">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ascii="CambriaMath" w:eastAsia="CambriaMath" w:cs="CambriaMath"/>
        </w:rPr>
        <w:t>)/</w:t>
      </w:r>
      <w:r w:rsidRPr="00163370">
        <w:rPr>
          <w:rFonts w:ascii="Cambria Math" w:eastAsia="CambriaMath" w:hAnsi="Cambria Math" w:cs="Cambria Math"/>
        </w:rPr>
        <w:t>𝑥</w:t>
      </w:r>
      <w:r w:rsidRPr="00163370">
        <w:t xml:space="preserve">, and a large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indicates confidence in </w:t>
      </w:r>
      <w:r w:rsidRPr="00163370">
        <w:rPr>
          <w:rFonts w:ascii="Cambria Math" w:eastAsia="CambriaMath" w:hAnsi="Cambria Math" w:cs="Cambria Math"/>
        </w:rPr>
        <w:t>𝐾</w:t>
      </w:r>
      <w:r w:rsidRPr="00D90F2B">
        <w:rPr>
          <w:rFonts w:ascii="Cambria Math" w:eastAsia="CambriaMath" w:hAnsi="Cambria Math" w:cs="Cambria Math"/>
          <w:vertAlign w:val="subscript"/>
        </w:rPr>
        <w:t>𝑖</w:t>
      </w:r>
      <w:r w:rsidRPr="00163370">
        <w:rPr>
          <w:rFonts w:ascii="CambriaMath" w:eastAsia="CambriaMath" w:cs="CambriaMath"/>
        </w:rPr>
        <w:t>/</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 Because </w:t>
      </w:r>
      <w:r w:rsidRPr="00163370">
        <w:rPr>
          <w:rFonts w:ascii="Cambria Math" w:eastAsia="CambriaMath" w:hAnsi="Cambria Math" w:cs="Cambria Math"/>
        </w:rPr>
        <w:t>𝑁</w:t>
      </w:r>
      <w:r w:rsidRPr="00D90F2B">
        <w:rPr>
          <w:rFonts w:ascii="Cambria Math" w:eastAsia="CambriaMath" w:hAnsi="Cambria Math" w:cs="Cambria Math"/>
          <w:vertAlign w:val="subscript"/>
        </w:rPr>
        <w:t>𝑖</w:t>
      </w:r>
      <w:r w:rsidRPr="00D90F2B">
        <w:rPr>
          <w:rFonts w:ascii="CambriaMath" w:eastAsia="CambriaMath" w:cs="CambriaMath"/>
        </w:rPr>
        <w:t xml:space="preserve"> </w:t>
      </w:r>
      <w:r w:rsidRPr="00163370">
        <w:rPr>
          <w:rFonts w:eastAsia="CambriaMath"/>
        </w:rPr>
        <w:t xml:space="preserve">was previously assumed to follow vague normal prior, </w:t>
      </w:r>
      <w:r w:rsidRPr="00163370">
        <w:rPr>
          <w:rFonts w:ascii="Cambria Math" w:eastAsia="CambriaMath" w:hAnsi="Cambria Math" w:cs="Cambria Math"/>
        </w:rPr>
        <w:t>𝑝</w:t>
      </w:r>
      <w:r w:rsidRPr="00D90F2B">
        <w:rPr>
          <w:rFonts w:ascii="Cambria Math" w:eastAsia="CambriaMath" w:hAnsi="Cambria Math" w:cs="Cambria Math"/>
        </w:rPr>
        <w:t>𝑖</w:t>
      </w:r>
      <w:r w:rsidRPr="00D90F2B">
        <w:rPr>
          <w:rFonts w:ascii="CambriaMath" w:eastAsia="CambriaMath" w:cs="CambriaMath"/>
        </w:rPr>
        <w:t xml:space="preserve"> </w:t>
      </w:r>
      <w:r w:rsidRPr="00163370">
        <w:rPr>
          <w:rFonts w:eastAsia="CambriaMath"/>
        </w:rPr>
        <w:t xml:space="preserve">was assigned an informed prior by setting </w:t>
      </w:r>
      <w:r w:rsidRPr="00163370">
        <w:rPr>
          <w:rFonts w:ascii="Cambria Math" w:eastAsia="CambriaMath" w:hAnsi="Cambria Math" w:cs="Cambria Math"/>
        </w:rPr>
        <w:t>𝑥</w:t>
      </w:r>
      <w:r w:rsidRPr="00163370">
        <w:rPr>
          <w:rFonts w:ascii="CambriaMath" w:eastAsia="CambriaMath" w:cs="CambriaMath"/>
        </w:rPr>
        <w:t xml:space="preserve"> </w:t>
      </w:r>
      <w:r w:rsidRPr="00163370">
        <w:rPr>
          <w:rFonts w:eastAsia="CambriaMath"/>
        </w:rPr>
        <w:t xml:space="preserve">equal to 10,000. </w:t>
      </w:r>
    </w:p>
    <w:p w14:paraId="3A821FAB" w14:textId="6D5FFA72" w:rsidR="00A537DC" w:rsidRDefault="00A537DC">
      <w:pPr>
        <w:autoSpaceDE w:val="0"/>
        <w:autoSpaceDN w:val="0"/>
        <w:adjustRightInd w:val="0"/>
        <w:rPr>
          <w:rFonts w:eastAsia="CambriaMath"/>
        </w:rPr>
      </w:pPr>
      <w:r>
        <w:rPr>
          <w:rFonts w:eastAsia="CambriaMath"/>
        </w:rPr>
        <w:t xml:space="preserve">In each time period, the likelihood of recapturing </w:t>
      </w:r>
      <w:r>
        <w:rPr>
          <w:rFonts w:ascii="Cambria Math" w:eastAsia="CambriaMath" w:hAnsi="Cambria Math" w:cs="Cambria Math"/>
        </w:rPr>
        <w:t>𝑘</w:t>
      </w:r>
      <w:r>
        <w:rPr>
          <w:rFonts w:ascii="CambriaMath" w:eastAsia="CambriaMath" w:cs="CambriaMath"/>
        </w:rPr>
        <w:t xml:space="preserve"> </w:t>
      </w:r>
      <w:r>
        <w:rPr>
          <w:rFonts w:eastAsia="CambriaMath"/>
        </w:rPr>
        <w:t xml:space="preserve">marked sablefish given </w:t>
      </w:r>
      <w:r>
        <w:rPr>
          <w:rFonts w:ascii="Cambria Math" w:eastAsia="CambriaMath" w:hAnsi="Cambria Math" w:cs="Cambria Math"/>
        </w:rPr>
        <w:t>𝑛</w:t>
      </w:r>
      <w:r>
        <w:rPr>
          <w:rFonts w:ascii="CambriaMath" w:eastAsia="CambriaMath" w:cs="CambriaMath"/>
        </w:rPr>
        <w:t xml:space="preserve"> </w:t>
      </w:r>
      <w:r>
        <w:rPr>
          <w:rFonts w:eastAsia="CambriaMath"/>
        </w:rPr>
        <w:t>sampled fish follows a binomial distribution,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5EAA99" w14:textId="77777777" w:rsidTr="009E5C03">
        <w:tc>
          <w:tcPr>
            <w:tcW w:w="715" w:type="dxa"/>
          </w:tcPr>
          <w:p w14:paraId="695747F6" w14:textId="77777777" w:rsidR="00F24A63" w:rsidRDefault="00F24A63" w:rsidP="009E5C03">
            <w:pPr>
              <w:pStyle w:val="Caption"/>
              <w:ind w:firstLine="0"/>
              <w:jc w:val="center"/>
              <w:rPr>
                <w:color w:val="000000"/>
              </w:rPr>
            </w:pPr>
          </w:p>
        </w:tc>
        <w:tc>
          <w:tcPr>
            <w:tcW w:w="7740" w:type="dxa"/>
          </w:tcPr>
          <w:p w14:paraId="547086A0" w14:textId="39FF05F5" w:rsidR="00F24A63" w:rsidRDefault="00F24A63" w:rsidP="009E5C03">
            <w:pPr>
              <w:pStyle w:val="Caption"/>
              <w:ind w:firstLine="0"/>
              <w:jc w:val="center"/>
              <w:rPr>
                <w:color w:val="000000"/>
              </w:rPr>
            </w:pPr>
            <m:oMath>
              <m:r>
                <w:rPr>
                  <w:rFonts w:ascii="Cambria Math" w:eastAsia="CambriaMath" w:hAnsi="Cambria Math"/>
                </w:rPr>
                <m:t>Pr</m:t>
              </m:r>
              <m:d>
                <m:dPr>
                  <m:ctrlPr>
                    <w:rPr>
                      <w:rFonts w:ascii="Cambria Math" w:eastAsia="CambriaMath" w:hAnsi="Cambria Math"/>
                      <w:i/>
                      <w:sz w:val="24"/>
                      <w:szCs w:val="24"/>
                    </w:rPr>
                  </m:ctrlPr>
                </m:dPr>
                <m:e>
                  <m:r>
                    <w:rPr>
                      <w:rFonts w:ascii="Cambria Math" w:eastAsia="CambriaMath" w:hAnsi="Cambria Math"/>
                    </w:rPr>
                    <m:t>k|n,p</m:t>
                  </m:r>
                </m:e>
              </m:d>
              <m:r>
                <w:rPr>
                  <w:rFonts w:ascii="Cambria Math" w:eastAsia="CambriaMath" w:hAnsi="Cambria Math"/>
                </w:rPr>
                <m:t>=</m:t>
              </m:r>
              <m:d>
                <m:dPr>
                  <m:ctrlPr>
                    <w:rPr>
                      <w:rFonts w:ascii="Cambria Math" w:eastAsia="CambriaMath" w:hAnsi="Cambria Math"/>
                      <w:i/>
                      <w:sz w:val="24"/>
                      <w:szCs w:val="24"/>
                    </w:rPr>
                  </m:ctrlPr>
                </m:dPr>
                <m:e>
                  <m:m>
                    <m:mPr>
                      <m:mcs>
                        <m:mc>
                          <m:mcPr>
                            <m:count m:val="1"/>
                            <m:mcJc m:val="center"/>
                          </m:mcPr>
                        </m:mc>
                      </m:mcs>
                      <m:ctrlPr>
                        <w:rPr>
                          <w:rFonts w:ascii="Cambria Math" w:eastAsia="CambriaMath" w:hAnsi="Cambria Math"/>
                          <w:i/>
                          <w:sz w:val="24"/>
                          <w:szCs w:val="24"/>
                        </w:rPr>
                      </m:ctrlPr>
                    </m:mPr>
                    <m:mr>
                      <m:e>
                        <m:r>
                          <w:rPr>
                            <w:rFonts w:ascii="Cambria Math" w:eastAsia="CambriaMath" w:hAnsi="Cambria Math"/>
                          </w:rPr>
                          <m:t>n</m:t>
                        </m:r>
                      </m:e>
                    </m:mr>
                    <m:mr>
                      <m:e>
                        <m:r>
                          <w:rPr>
                            <w:rFonts w:ascii="Cambria Math" w:eastAsia="CambriaMath" w:hAnsi="Cambria Math"/>
                          </w:rPr>
                          <m:t>k</m:t>
                        </m:r>
                      </m:e>
                    </m:mr>
                  </m:m>
                </m:e>
              </m:d>
              <m:sSup>
                <m:sSupPr>
                  <m:ctrlPr>
                    <w:rPr>
                      <w:rFonts w:ascii="Cambria Math" w:eastAsia="CambriaMath" w:hAnsi="Cambria Math"/>
                      <w:i/>
                      <w:sz w:val="24"/>
                      <w:szCs w:val="24"/>
                    </w:rPr>
                  </m:ctrlPr>
                </m:sSupPr>
                <m:e>
                  <m:r>
                    <w:rPr>
                      <w:rFonts w:ascii="Cambria Math" w:eastAsia="CambriaMath" w:hAnsi="Cambria Math"/>
                    </w:rPr>
                    <m:t>p</m:t>
                  </m:r>
                </m:e>
                <m:sup>
                  <m:r>
                    <w:rPr>
                      <w:rFonts w:ascii="Cambria Math" w:eastAsia="CambriaMath" w:hAnsi="Cambria Math"/>
                    </w:rPr>
                    <m:t>k</m:t>
                  </m:r>
                </m:sup>
              </m:sSup>
              <m:sSup>
                <m:sSupPr>
                  <m:ctrlPr>
                    <w:rPr>
                      <w:rFonts w:ascii="Cambria Math" w:eastAsia="CambriaMath" w:hAnsi="Cambria Math"/>
                      <w:i/>
                      <w:sz w:val="24"/>
                      <w:szCs w:val="24"/>
                    </w:rPr>
                  </m:ctrlPr>
                </m:sSupPr>
                <m:e>
                  <m:d>
                    <m:dPr>
                      <m:ctrlPr>
                        <w:rPr>
                          <w:rFonts w:ascii="Cambria Math" w:eastAsia="CambriaMath" w:hAnsi="Cambria Math"/>
                          <w:i/>
                          <w:sz w:val="24"/>
                          <w:szCs w:val="24"/>
                        </w:rPr>
                      </m:ctrlPr>
                    </m:dPr>
                    <m:e>
                      <m:r>
                        <w:rPr>
                          <w:rFonts w:ascii="Cambria Math" w:eastAsia="CambriaMath" w:hAnsi="Cambria Math"/>
                        </w:rPr>
                        <m:t>1-p</m:t>
                      </m:r>
                    </m:e>
                  </m:d>
                </m:e>
                <m:sup>
                  <m:r>
                    <w:rPr>
                      <w:rFonts w:ascii="Cambria Math" w:eastAsia="CambriaMath" w:hAnsi="Cambria Math"/>
                    </w:rPr>
                    <m:t>n-k</m:t>
                  </m:r>
                </m:sup>
              </m:sSup>
            </m:oMath>
            <w:r w:rsidR="00430C74">
              <w:rPr>
                <w:sz w:val="24"/>
                <w:szCs w:val="24"/>
              </w:rPr>
              <w:t>.</w:t>
            </w:r>
          </w:p>
        </w:tc>
        <w:tc>
          <w:tcPr>
            <w:tcW w:w="895" w:type="dxa"/>
          </w:tcPr>
          <w:p w14:paraId="4B115109" w14:textId="33DA2B2A" w:rsidR="00F24A63" w:rsidRDefault="00F24A63" w:rsidP="00D90F2B">
            <w:pPr>
              <w:pStyle w:val="Caption"/>
              <w:jc w:val="center"/>
              <w:rPr>
                <w:color w:val="000000"/>
              </w:rPr>
            </w:pPr>
            <w:r>
              <w:t>(4)</w:t>
            </w:r>
          </w:p>
        </w:tc>
      </w:tr>
    </w:tbl>
    <w:p w14:paraId="5BA265E9" w14:textId="77777777" w:rsidR="00A537DC" w:rsidRDefault="00A537DC" w:rsidP="00A537DC">
      <w:pPr>
        <w:autoSpaceDE w:val="0"/>
        <w:autoSpaceDN w:val="0"/>
        <w:adjustRightInd w:val="0"/>
        <w:rPr>
          <w:rFonts w:eastAsia="CambriaMath"/>
        </w:rPr>
      </w:pPr>
      <w:r>
        <w:rPr>
          <w:rFonts w:eastAsia="CambriaMath"/>
        </w:rPr>
        <w:t>Additional information on mark</w:t>
      </w:r>
      <w:r>
        <w:rPr>
          <w:rFonts w:ascii="TimesNewRomanPSMT" w:eastAsia="CambriaMath" w:hAnsi="TimesNewRomanPSMT" w:cs="TimesNewRomanPSMT"/>
        </w:rPr>
        <w:t>–</w:t>
      </w:r>
      <w:r>
        <w:rPr>
          <w:rFonts w:eastAsia="CambriaMath"/>
        </w:rPr>
        <w:t>recapture modeling, alternative models considered, and model selection methodology is detailed in Appendix A of Sullivan et al. (2019).</w:t>
      </w:r>
    </w:p>
    <w:p w14:paraId="1E814A90" w14:textId="20A8C291" w:rsidR="003B6046" w:rsidRDefault="003B6046" w:rsidP="00A537DC">
      <w:pPr>
        <w:autoSpaceDE w:val="0"/>
        <w:autoSpaceDN w:val="0"/>
        <w:adjustRightInd w:val="0"/>
        <w:rPr>
          <w:rFonts w:eastAsia="CambriaMath"/>
        </w:rPr>
      </w:pPr>
      <w:r>
        <w:rPr>
          <w:rFonts w:eastAsia="CambriaMath"/>
        </w:rPr>
        <w:t>The mark-recapture experiment likely overestimates precision and is biased to some degree given that there are currently no diagnostics that examine differences in capture probability based on fish size and/ or location.  Furthermore, the project relies on report</w:t>
      </w:r>
      <w:ins w:id="371" w:author="Ehresmann, Rhea K (DFG)" w:date="2023-08-16T14:30:00Z">
        <w:r w:rsidR="00865D11">
          <w:rPr>
            <w:rFonts w:eastAsia="CambriaMath"/>
          </w:rPr>
          <w:t>ed</w:t>
        </w:r>
      </w:ins>
      <w:r>
        <w:rPr>
          <w:rFonts w:eastAsia="CambriaMath"/>
        </w:rPr>
        <w:t xml:space="preserve"> marked fish and the accounting done at processing plants by ADF&amp;G sta</w:t>
      </w:r>
      <w:r w:rsidR="005D56F1">
        <w:rPr>
          <w:rFonts w:eastAsia="CambriaMath"/>
        </w:rPr>
        <w:t>ff</w:t>
      </w:r>
      <w:r>
        <w:rPr>
          <w:rFonts w:eastAsia="CambriaMath"/>
        </w:rPr>
        <w:t xml:space="preserve"> and tag returns from industry seldom agree.  A thorough re-evaluation of this project remains a priority both to detect and potentially correct biases in the estimates and produce more accurate estimates of uncertainty in the estimate.  </w:t>
      </w:r>
    </w:p>
    <w:p w14:paraId="7B35D6E7" w14:textId="77777777" w:rsidR="00A537DC" w:rsidRDefault="00A537DC" w:rsidP="00D90F2B">
      <w:pPr>
        <w:autoSpaceDE w:val="0"/>
        <w:autoSpaceDN w:val="0"/>
        <w:adjustRightInd w:val="0"/>
        <w:rPr>
          <w:b/>
          <w:bCs/>
          <w:sz w:val="26"/>
          <w:szCs w:val="26"/>
        </w:rPr>
      </w:pPr>
      <w:r>
        <w:rPr>
          <w:b/>
          <w:bCs/>
          <w:sz w:val="26"/>
          <w:szCs w:val="26"/>
        </w:rPr>
        <w:t>Age compositions</w:t>
      </w:r>
    </w:p>
    <w:p w14:paraId="61FE1DE2" w14:textId="5CEFD9BD" w:rsidR="00A537DC" w:rsidRPr="00A537DC" w:rsidRDefault="00A537DC" w:rsidP="00A537DC">
      <w:pPr>
        <w:autoSpaceDE w:val="0"/>
        <w:autoSpaceDN w:val="0"/>
        <w:adjustRightInd w:val="0"/>
      </w:pPr>
      <w:r>
        <w:t>Fishery age compositions from the 2002</w:t>
      </w:r>
      <w:r>
        <w:rPr>
          <w:rFonts w:ascii="TimesNewRomanPSMT" w:hAnsi="TimesNewRomanPSMT" w:cs="TimesNewRomanPSMT"/>
        </w:rPr>
        <w:t>–</w:t>
      </w:r>
      <w:r>
        <w:t xml:space="preserve">2022 longline fishery and survey age </w:t>
      </w:r>
      <w:r w:rsidRPr="00A537DC">
        <w:t>compositions from the 1997</w:t>
      </w:r>
      <w:r w:rsidRPr="00D90F2B">
        <w:t>–</w:t>
      </w:r>
      <w:r w:rsidRPr="00A537DC">
        <w:t xml:space="preserve">2022 longline surveys (Figure </w:t>
      </w:r>
      <w:r w:rsidR="0097660C">
        <w:t>10</w:t>
      </w:r>
      <w:r w:rsidRPr="00A537DC">
        <w:t>) were included in the model. The plus group age was updated from 42 to 31</w:t>
      </w:r>
      <w:r w:rsidR="00483181">
        <w:t xml:space="preserve"> in 2020</w:t>
      </w:r>
      <w:r w:rsidRPr="00A537DC">
        <w:t xml:space="preserve"> to maintain consistency with the federal assessment. Sample sizes were deemed insufficient to fit age compositions by sex, so age data have been aggregated for both the survey and fishery. </w:t>
      </w:r>
      <w:r w:rsidRPr="00483181">
        <w:t>The McAllister and Ianelli (1997) method of tuning composition data by iteratively reweighting the sample size has been applied to the SCAA model</w:t>
      </w:r>
      <w:r w:rsidR="00483181">
        <w:t xml:space="preserve"> and were implemented in this assessment</w:t>
      </w:r>
      <w:r w:rsidRPr="00A537DC">
        <w:t xml:space="preserve">. </w:t>
      </w:r>
    </w:p>
    <w:p w14:paraId="610CA87D" w14:textId="6A42900B" w:rsidR="00A537DC" w:rsidRDefault="00A537DC" w:rsidP="00A537DC">
      <w:pPr>
        <w:autoSpaceDE w:val="0"/>
        <w:autoSpaceDN w:val="0"/>
        <w:adjustRightInd w:val="0"/>
      </w:pPr>
      <w:r>
        <w:t>Currently no NSEI-specific ageing error matrix exists. Until this has been fully developed and reviewed, the federal sablefish ageing error matrix has been made available to the State of Alaska (D. Hanselman, Fisheries Research Biologist, NOAA, Juneau, personal communication, April 2019; Hanselman et al. 2018; Heifetz et al. 1999; Figure 13). The ageing error matrix (</w:t>
      </w:r>
      <w:r>
        <w:rPr>
          <w:rFonts w:ascii="Cambria Math" w:eastAsia="CambriaMath" w:hAnsi="Cambria Math" w:cs="Cambria Math"/>
        </w:rPr>
        <w:t>𝛺</w:t>
      </w:r>
      <w:r>
        <w:rPr>
          <w:rFonts w:ascii="Cambria Math" w:eastAsia="CambriaMath" w:hAnsi="Cambria Math" w:cs="Cambria Math"/>
          <w:sz w:val="17"/>
          <w:szCs w:val="17"/>
        </w:rPr>
        <w:t>𝑎</w:t>
      </w:r>
      <w:r w:rsidR="0097660C">
        <w:rPr>
          <w:rFonts w:ascii="Cambria Math" w:eastAsia="CambriaMath" w:hAnsi="Cambria Math" w:cs="Cambria 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t xml:space="preserve">) is  the proportion observed at age </w:t>
      </w:r>
      <w:r>
        <w:rPr>
          <w:rFonts w:ascii="Cambria Math" w:eastAsia="CambriaMath" w:hAnsi="Cambria Math" w:cs="Cambria Math"/>
        </w:rPr>
        <w:t>𝑎</w:t>
      </w:r>
      <w:r>
        <w:rPr>
          <w:rFonts w:ascii="CambriaMath" w:eastAsia="CambriaMath" w:cs="CambriaMath"/>
        </w:rPr>
        <w:t xml:space="preserve"> </w:t>
      </w:r>
      <w:r>
        <w:t xml:space="preserve">given the true age </w:t>
      </w:r>
      <w:r>
        <w:rPr>
          <w:rFonts w:ascii="Cambria Math" w:eastAsia="CambriaMath" w:hAnsi="Cambria Math" w:cs="Cambria Math"/>
        </w:rPr>
        <w:t>𝑎</w:t>
      </w:r>
      <w:r>
        <w:rPr>
          <w:rFonts w:ascii="CambriaMath" w:eastAsia="CambriaMath" w:cs="CambriaMath" w:hint="eastAsia"/>
        </w:rPr>
        <w:t>′</w:t>
      </w:r>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 </w:t>
      </w:r>
    </w:p>
    <w:p w14:paraId="0646A659" w14:textId="77777777" w:rsidR="0086080E" w:rsidRPr="0086080E" w:rsidRDefault="0086080E" w:rsidP="00D90F2B">
      <w:pPr>
        <w:autoSpaceDE w:val="0"/>
        <w:autoSpaceDN w:val="0"/>
        <w:adjustRightInd w:val="0"/>
        <w:rPr>
          <w:b/>
          <w:bCs/>
          <w:sz w:val="26"/>
          <w:szCs w:val="26"/>
        </w:rPr>
      </w:pPr>
      <w:r w:rsidRPr="0086080E">
        <w:rPr>
          <w:b/>
          <w:bCs/>
          <w:sz w:val="26"/>
          <w:szCs w:val="26"/>
        </w:rPr>
        <w:t>Length compositions</w:t>
      </w:r>
    </w:p>
    <w:p w14:paraId="7FE142C3" w14:textId="49214840" w:rsidR="003932B0" w:rsidRPr="003932B0" w:rsidRDefault="003932B0" w:rsidP="003932B0">
      <w:pPr>
        <w:autoSpaceDE w:val="0"/>
        <w:autoSpaceDN w:val="0"/>
        <w:adjustRightInd w:val="0"/>
      </w:pPr>
      <w:r w:rsidRPr="003932B0">
        <w:t>Sex-structured length data from the 2002–2022 longline fishery and 1997–2022 ADF&amp;G longline surveys (Figure </w:t>
      </w:r>
      <w:hyperlink r:id="rId46" w:anchor="fig:lencomp" w:history="1">
        <w:r w:rsidRPr="003932B0">
          <w:rPr>
            <w:rStyle w:val="Hyperlink"/>
            <w:color w:val="auto"/>
            <w:u w:val="none"/>
          </w:rPr>
          <w:t>1</w:t>
        </w:r>
        <w:r w:rsidR="0097660C">
          <w:rPr>
            <w:rStyle w:val="Hyperlink"/>
            <w:color w:val="auto"/>
            <w:u w:val="none"/>
          </w:rPr>
          <w:t>1</w:t>
        </w:r>
      </w:hyperlink>
      <w:r w:rsidRPr="003932B0">
        <w:t>) were summarized using the federal conventions for length compositions (Hanselman et al. 2018). The federal assessment uses 2 cm length bins ranging from 41 to 99 cm. Fish less than 41 cm (</w:t>
      </w:r>
      <w:r w:rsidRPr="003932B0">
        <w:rPr>
          <w:i/>
          <w:iCs/>
        </w:rPr>
        <w:t>l</w:t>
      </w:r>
      <w:r w:rsidRPr="003932B0">
        <w:rPr>
          <w:i/>
          <w:iCs/>
          <w:vertAlign w:val="subscript"/>
        </w:rPr>
        <w:t>0</w:t>
      </w:r>
      <w:r w:rsidRPr="003932B0">
        <w:t>) were omitted from the analysis, and fish greater than 99 cm were aggregated into the 99 cm length bin (</w:t>
      </w:r>
      <w:r w:rsidRPr="003932B0">
        <w:rPr>
          <w:i/>
          <w:iCs/>
        </w:rPr>
        <w:t>l+</w:t>
      </w:r>
      <w:r w:rsidRPr="003932B0">
        <w:t>). Effective sample sizes were estimated using the McAllister and Ianelli (1997) method of tuning composition data by iteratively reweighting the sample size.</w:t>
      </w:r>
    </w:p>
    <w:p w14:paraId="7FCB1FA2" w14:textId="6593CA35" w:rsidR="003932B0" w:rsidRPr="003932B0" w:rsidRDefault="003932B0" w:rsidP="003932B0">
      <w:pPr>
        <w:autoSpaceDE w:val="0"/>
        <w:autoSpaceDN w:val="0"/>
        <w:adjustRightInd w:val="0"/>
      </w:pPr>
      <w:r w:rsidRPr="003932B0">
        <w:lastRenderedPageBreak/>
        <w:t>Length distributions in the fishery have dramatically different patterns than the survey (Figures </w:t>
      </w:r>
      <w:hyperlink r:id="rId47" w:anchor="fig:lencomp" w:history="1">
        <w:r w:rsidRPr="003932B0">
          <w:rPr>
            <w:rStyle w:val="Hyperlink"/>
            <w:color w:val="auto"/>
            <w:u w:val="none"/>
          </w:rPr>
          <w:t>1</w:t>
        </w:r>
        <w:r w:rsidR="0097660C">
          <w:rPr>
            <w:rStyle w:val="Hyperlink"/>
            <w:color w:val="auto"/>
            <w:u w:val="none"/>
          </w:rPr>
          <w:t>1</w:t>
        </w:r>
      </w:hyperlink>
      <w:r w:rsidRPr="003932B0">
        <w:t> and </w:t>
      </w:r>
      <w:hyperlink r:id="rId48" w:anchor="fig:compcomps" w:history="1">
        <w:r w:rsidR="0097660C">
          <w:rPr>
            <w:rStyle w:val="Hyperlink"/>
            <w:color w:val="auto"/>
            <w:u w:val="none"/>
          </w:rPr>
          <w:t>5</w:t>
        </w:r>
      </w:hyperlink>
      <w:r w:rsidRPr="003932B0">
        <w:t>),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14:paraId="22D9DAAC" w14:textId="1AAA8291" w:rsidR="0086080E" w:rsidRDefault="0086080E" w:rsidP="0086080E">
      <w:pPr>
        <w:autoSpaceDE w:val="0"/>
        <w:autoSpaceDN w:val="0"/>
        <w:adjustRightInd w:val="0"/>
      </w:pPr>
      <w:r w:rsidRPr="0086080E">
        <w:t>Finally, the selective harvest of larger-bodied fish results in large differences between survey and</w:t>
      </w:r>
      <w:r>
        <w:t xml:space="preserve"> </w:t>
      </w:r>
      <w:r w:rsidRPr="0086080E">
        <w:t>fishery size-at-age. Until an age-length key is developed for NSEI, the federal age-length keys</w:t>
      </w:r>
      <w:r>
        <w:t xml:space="preserve"> </w:t>
      </w:r>
      <w:r w:rsidRPr="0086080E">
        <w:t>(</w:t>
      </w:r>
      <w:r w:rsidRPr="0086080E">
        <w:rPr>
          <w:rFonts w:ascii="Cambria Math" w:eastAsia="CambriaMath" w:hAnsi="Cambria Math" w:cs="Cambria Math"/>
        </w:rPr>
        <w:t>𝛬</w:t>
      </w:r>
      <w:r w:rsidRPr="0086080E">
        <w:rPr>
          <w:rFonts w:ascii="Cambria Math" w:eastAsia="CambriaMath" w:hAnsi="Cambria Math" w:cs="Cambria Math"/>
          <w:sz w:val="17"/>
          <w:szCs w:val="17"/>
        </w:rPr>
        <w:t>𝑎</w:t>
      </w:r>
      <w:r w:rsidRPr="00D90F2B">
        <w:rPr>
          <w:rFonts w:eastAsia="CambriaMath"/>
          <w:sz w:val="17"/>
          <w:szCs w:val="17"/>
        </w:rPr>
        <w:t>,</w:t>
      </w:r>
      <w:r w:rsidRPr="0086080E">
        <w:rPr>
          <w:rFonts w:ascii="Cambria Math" w:eastAsia="CambriaMath" w:hAnsi="Cambria Math" w:cs="Cambria Math"/>
          <w:sz w:val="17"/>
          <w:szCs w:val="17"/>
        </w:rPr>
        <w:t>𝑙</w:t>
      </w:r>
      <w:r w:rsidRPr="00D90F2B">
        <w:rPr>
          <w:rFonts w:eastAsia="CambriaMath"/>
          <w:sz w:val="17"/>
          <w:szCs w:val="17"/>
        </w:rPr>
        <w:t>,</w:t>
      </w:r>
      <w:r w:rsidRPr="0086080E">
        <w:rPr>
          <w:rFonts w:ascii="Cambria Math" w:eastAsia="CambriaMath" w:hAnsi="Cambria Math" w:cs="Cambria Math"/>
          <w:sz w:val="17"/>
          <w:szCs w:val="17"/>
        </w:rPr>
        <w:t>𝑘</w:t>
      </w:r>
      <w:r w:rsidRPr="0086080E">
        <w:t>) will be used to fit both survey and fishery length compositions (D. Hanselman, Fisheries</w:t>
      </w:r>
      <w:r>
        <w:t xml:space="preserve"> </w:t>
      </w:r>
      <w:r w:rsidRPr="0086080E">
        <w:t>Research Biologist, NOAA, Juneau, personal communication, April 2019; Hanselman et al. 2018;</w:t>
      </w:r>
      <w:r>
        <w:t xml:space="preserve"> </w:t>
      </w:r>
      <w:r w:rsidRPr="0086080E">
        <w:t>Echave et al. 2012). Ultimately, separate age-length keys should be developed for each</w:t>
      </w:r>
      <w:r>
        <w:t xml:space="preserve"> </w:t>
      </w:r>
      <w:r w:rsidRPr="0086080E">
        <w:t>data source to account for the differences in survey and fishery size-at-age.</w:t>
      </w:r>
    </w:p>
    <w:p w14:paraId="0C405682" w14:textId="77777777" w:rsidR="0086080E" w:rsidRDefault="0086080E" w:rsidP="00D90F2B">
      <w:pPr>
        <w:autoSpaceDE w:val="0"/>
        <w:autoSpaceDN w:val="0"/>
        <w:adjustRightInd w:val="0"/>
        <w:rPr>
          <w:b/>
          <w:bCs/>
          <w:sz w:val="26"/>
          <w:szCs w:val="26"/>
        </w:rPr>
      </w:pPr>
      <w:r>
        <w:rPr>
          <w:b/>
          <w:bCs/>
          <w:sz w:val="26"/>
          <w:szCs w:val="26"/>
        </w:rPr>
        <w:t>Retention probability</w:t>
      </w:r>
    </w:p>
    <w:p w14:paraId="583E1ECD" w14:textId="586458C9" w:rsidR="0086080E" w:rsidRDefault="0086080E" w:rsidP="00D90F2B">
      <w:pPr>
        <w:autoSpaceDE w:val="0"/>
        <w:autoSpaceDN w:val="0"/>
        <w:adjustRightInd w:val="0"/>
      </w:pPr>
      <w:r>
        <w:t>The release of healthy (i.e., not dead, sand flea bitten, etc.) sablefish is allowed in state waters. To model the discarding behavior in the NSEI fishery, processor grade and price per pound data were used to inform retention probabilities-at-size (Figure 1</w:t>
      </w:r>
      <w:r w:rsidR="003932B0">
        <w:t>2</w:t>
      </w:r>
      <w:r>
        <w:t>). Based on conversations with groundfish port sampling staff and fishermen, the lower bound of the Grade 2/3 (3.1 round lb) was assigned a</w:t>
      </w:r>
    </w:p>
    <w:p w14:paraId="2A77056A" w14:textId="20A8A14F" w:rsidR="0086080E" w:rsidRDefault="0086080E">
      <w:pPr>
        <w:autoSpaceDE w:val="0"/>
        <w:autoSpaceDN w:val="0"/>
        <w:adjustRightInd w:val="0"/>
      </w:pPr>
      <w:r>
        <w:t xml:space="preserve">10% retention probability, the lower bound of the Grade 3/4 (4.9 round lb) was assigned a 50% retention probability, and everything greater than 8 round lb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Bertalanffy growth curves (Figure </w:t>
      </w:r>
      <w:r w:rsidR="0097660C">
        <w:t>6</w:t>
      </w:r>
      <w:r>
        <w:t>A).</w:t>
      </w:r>
    </w:p>
    <w:p w14:paraId="517A4A99" w14:textId="77777777" w:rsidR="00252646" w:rsidRDefault="00252646" w:rsidP="00D90F2B">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P</w:t>
      </w:r>
      <w:r>
        <w:rPr>
          <w:b/>
          <w:bCs/>
          <w:sz w:val="22"/>
          <w:szCs w:val="22"/>
        </w:rPr>
        <w:t>ARAMETERS</w:t>
      </w:r>
    </w:p>
    <w:p w14:paraId="5B8CC2F8" w14:textId="77777777" w:rsidR="00252646" w:rsidRDefault="00252646" w:rsidP="00D90F2B">
      <w:pPr>
        <w:autoSpaceDE w:val="0"/>
        <w:autoSpaceDN w:val="0"/>
        <w:adjustRightInd w:val="0"/>
        <w:rPr>
          <w:b/>
          <w:bCs/>
          <w:sz w:val="26"/>
          <w:szCs w:val="26"/>
        </w:rPr>
      </w:pPr>
      <w:r>
        <w:rPr>
          <w:b/>
          <w:bCs/>
          <w:sz w:val="26"/>
          <w:szCs w:val="26"/>
        </w:rPr>
        <w:t>Natural mortality</w:t>
      </w:r>
    </w:p>
    <w:p w14:paraId="4E13F4C6" w14:textId="4E9936D0" w:rsidR="00252646" w:rsidRDefault="00252646" w:rsidP="00D90F2B">
      <w:pPr>
        <w:autoSpaceDE w:val="0"/>
        <w:autoSpaceDN w:val="0"/>
        <w:adjustRightInd w:val="0"/>
      </w:pPr>
      <w:r>
        <w:t xml:space="preserve">Natural mortality </w:t>
      </w:r>
      <w:r>
        <w:rPr>
          <w:rFonts w:ascii="Cambria Math" w:eastAsia="CambriaMath" w:hAnsi="Cambria Math" w:cs="Cambria Math"/>
        </w:rPr>
        <w:t>𝑀</w:t>
      </w:r>
      <w:r>
        <w:rPr>
          <w:rFonts w:ascii="CambriaMath" w:eastAsia="CambriaMath" w:cs="CambriaMath"/>
        </w:rPr>
        <w:t xml:space="preserve"> </w:t>
      </w:r>
      <w:r>
        <w:t xml:space="preserve">was assumed constant over time and age and fixed at 0.10 (Johnson and Quinn 1988). Code infrastructure has been developed to estimate </w:t>
      </w:r>
      <w:r>
        <w:rPr>
          <w:rFonts w:ascii="Cambria Math" w:eastAsia="CambriaMath" w:hAnsi="Cambria Math" w:cs="Cambria Math"/>
        </w:rPr>
        <w:t>𝑀</w:t>
      </w:r>
      <w:r>
        <w:rPr>
          <w:rFonts w:ascii="CambriaMath" w:eastAsia="CambriaMath" w:cs="CambriaMath"/>
        </w:rPr>
        <w:t xml:space="preserve"> </w:t>
      </w:r>
      <w:r>
        <w:t>using a prior as is done in the federal assessment, but this methodology will not be implemented until prior distributions can be thoroughly analyzed.</w:t>
      </w:r>
    </w:p>
    <w:p w14:paraId="6EA21CF4" w14:textId="77777777" w:rsidR="00252646" w:rsidRDefault="00252646" w:rsidP="00D90F2B">
      <w:pPr>
        <w:autoSpaceDE w:val="0"/>
        <w:autoSpaceDN w:val="0"/>
        <w:adjustRightInd w:val="0"/>
        <w:rPr>
          <w:b/>
          <w:bCs/>
          <w:sz w:val="26"/>
          <w:szCs w:val="26"/>
        </w:rPr>
      </w:pPr>
      <w:commentRangeStart w:id="372"/>
      <w:r>
        <w:rPr>
          <w:b/>
          <w:bCs/>
          <w:sz w:val="26"/>
          <w:szCs w:val="26"/>
        </w:rPr>
        <w:t>Discard mortality</w:t>
      </w:r>
      <w:commentRangeEnd w:id="372"/>
      <w:r w:rsidR="005133BF">
        <w:rPr>
          <w:rStyle w:val="CommentReference"/>
        </w:rPr>
        <w:commentReference w:id="372"/>
      </w:r>
    </w:p>
    <w:p w14:paraId="0C8F26B3" w14:textId="5A0C245F" w:rsidR="00252646" w:rsidRDefault="00252646" w:rsidP="00D90F2B">
      <w:pPr>
        <w:autoSpaceDE w:val="0"/>
        <w:autoSpaceDN w:val="0"/>
        <w:adjustRightInd w:val="0"/>
      </w:pPr>
      <w:r>
        <w:t xml:space="preserve">Stachura et al. (2012) estimated discard mortality </w:t>
      </w:r>
      <w:r>
        <w:rPr>
          <w:rFonts w:ascii="Cambria Math" w:eastAsia="CambriaMath" w:hAnsi="Cambria Math" w:cs="Cambria Math"/>
        </w:rPr>
        <w:t>𝐷</w:t>
      </w:r>
      <w:r>
        <w:rPr>
          <w:rFonts w:ascii="CambriaMath" w:eastAsia="CambriaMath" w:cs="CambriaMath"/>
        </w:rPr>
        <w:t xml:space="preserve"> </w:t>
      </w:r>
      <w:r>
        <w:t>of sablefish to be 11.7% using release</w:t>
      </w:r>
      <w:r>
        <w:rPr>
          <w:rFonts w:ascii="TimesNewRomanPSMT" w:hAnsi="TimesNewRomanPSMT" w:cs="TimesNewRomanPSMT"/>
        </w:rPr>
        <w:t>–r</w:t>
      </w:r>
      <w:r>
        <w:t xml:space="preserve">ecapture data from a longline survey in Southeast Alaska. It is likely that discard mortality in a fishery is higher due to careful fish handling on survey vessels during tagging experiments. Therefore, the discard mortality rate from the Pacific halibut fishery, </w:t>
      </w:r>
      <w:r>
        <w:rPr>
          <w:rFonts w:ascii="Cambria Math" w:eastAsia="CambriaMath" w:hAnsi="Cambria Math" w:cs="Cambria Math"/>
        </w:rPr>
        <w:t>𝐷</w:t>
      </w:r>
      <w:r>
        <w:t>=16%,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p w14:paraId="6ACC61EA" w14:textId="77777777" w:rsidR="00252646" w:rsidRDefault="00252646" w:rsidP="00D90F2B">
      <w:pPr>
        <w:autoSpaceDE w:val="0"/>
        <w:autoSpaceDN w:val="0"/>
        <w:adjustRightInd w:val="0"/>
        <w:rPr>
          <w:b/>
          <w:bCs/>
          <w:sz w:val="26"/>
          <w:szCs w:val="26"/>
        </w:rPr>
      </w:pPr>
      <w:r>
        <w:rPr>
          <w:b/>
          <w:bCs/>
          <w:sz w:val="26"/>
          <w:szCs w:val="26"/>
        </w:rPr>
        <w:t>Selectivity</w:t>
      </w:r>
    </w:p>
    <w:p w14:paraId="008233F6" w14:textId="307A563A" w:rsidR="00252646" w:rsidRDefault="00252646" w:rsidP="00252646">
      <w:pPr>
        <w:autoSpaceDE w:val="0"/>
        <w:autoSpaceDN w:val="0"/>
        <w:adjustRightInd w:val="0"/>
      </w:pPr>
      <w:r>
        <w:t xml:space="preserve">The longline fishery and survey are assumed to follow a logistic selectivity pattern. The current parameterization of the logistic curves uses </w:t>
      </w:r>
      <w:r>
        <w:rPr>
          <w:rFonts w:ascii="Cambria Math" w:eastAsia="CambriaMath" w:hAnsi="Cambria Math" w:cs="Cambria Math"/>
        </w:rPr>
        <w:t>𝑠</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and </w:t>
      </w:r>
      <w:r>
        <w:rPr>
          <w:rFonts w:ascii="Cambria Math" w:eastAsia="CambriaMath" w:hAnsi="Cambria Math" w:cs="Cambria Math"/>
        </w:rPr>
        <w:t>𝛿</w:t>
      </w:r>
      <w:r>
        <w:t xml:space="preserve">, which represent the ages at which 50% of </w:t>
      </w:r>
      <w:r>
        <w:lastRenderedPageBreak/>
        <w:t>fish are selected by the gear (</w:t>
      </w:r>
      <w:r>
        <w:rPr>
          <w:rFonts w:ascii="Cambria Math" w:eastAsia="CambriaMath" w:hAnsi="Cambria Math" w:cs="Cambria Math"/>
        </w:rPr>
        <w:t>𝑠</w:t>
      </w:r>
      <w:r w:rsidRPr="00D90F2B">
        <w:rPr>
          <w:rFonts w:ascii="CambriaMath" w:eastAsia="CambriaMath" w:cs="CambriaMath"/>
          <w:vertAlign w:val="subscript"/>
        </w:rPr>
        <w:t>50</w:t>
      </w:r>
      <w:r>
        <w:t>) and the shape or slope of the logistic curve (</w:t>
      </w:r>
      <w:r>
        <w:rPr>
          <w:rFonts w:ascii="Cambria Math" w:eastAsia="CambriaMath" w:hAnsi="Cambria Math" w:cs="Cambria Math"/>
        </w:rPr>
        <w:t>𝛿</w:t>
      </w:r>
      <w:r>
        <w:t>). Selectivity-at-age (</w:t>
      </w:r>
      <w:r>
        <w:rPr>
          <w:rFonts w:ascii="Cambria Math" w:eastAsia="CambriaMath" w:hAnsi="Cambria Math" w:cs="Cambria Math"/>
        </w:rPr>
        <w:t>𝑠</w:t>
      </w:r>
      <w:r w:rsidRPr="00D90F2B">
        <w:rPr>
          <w:rFonts w:ascii="Cambria Math" w:eastAsia="CambriaMath" w:hAnsi="Cambria Math" w:cs="Cambria Math"/>
          <w:vertAlign w:val="subscript"/>
        </w:rPr>
        <w:t>𝑎</w:t>
      </w:r>
      <w:r>
        <w:t>) for this parameterization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54E5BBC3" w14:textId="77777777" w:rsidTr="00D90F2B">
        <w:tc>
          <w:tcPr>
            <w:tcW w:w="715" w:type="dxa"/>
          </w:tcPr>
          <w:p w14:paraId="3A23CB49" w14:textId="77777777" w:rsidR="00F24A63" w:rsidRDefault="00F24A63" w:rsidP="009E5C03">
            <w:pPr>
              <w:pStyle w:val="Caption"/>
              <w:ind w:firstLine="0"/>
              <w:jc w:val="center"/>
              <w:rPr>
                <w:color w:val="000000"/>
              </w:rPr>
            </w:pPr>
          </w:p>
        </w:tc>
        <w:tc>
          <w:tcPr>
            <w:tcW w:w="7740" w:type="dxa"/>
          </w:tcPr>
          <w:p w14:paraId="0A3A7821" w14:textId="1ACE327C"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sz w:val="24"/>
                        <w:szCs w:val="24"/>
                      </w:rPr>
                    </m:ctrlPr>
                  </m:fPr>
                  <m:num>
                    <m:r>
                      <w:rPr>
                        <w:rFonts w:ascii="Cambria Math" w:hAnsi="Cambria Math"/>
                      </w:rPr>
                      <m:t>1</m:t>
                    </m:r>
                  </m:num>
                  <m:den>
                    <m:r>
                      <w:rPr>
                        <w:rFonts w:ascii="Cambria Math" w:hAnsi="Cambria Math"/>
                      </w:rPr>
                      <m:t>1+exp</m:t>
                    </m:r>
                    <m:d>
                      <m:dPr>
                        <m:ctrlPr>
                          <w:rPr>
                            <w:rFonts w:ascii="Cambria Math" w:hAnsi="Cambria Math"/>
                            <w:i/>
                            <w:sz w:val="24"/>
                            <w:szCs w:val="24"/>
                          </w:rPr>
                        </m:ctrlPr>
                      </m:dPr>
                      <m:e>
                        <m:r>
                          <w:rPr>
                            <w:rFonts w:ascii="Cambria Math" w:hAnsi="Cambria Math"/>
                          </w:rPr>
                          <m:t>-δ</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s</m:t>
                                </m:r>
                              </m:e>
                              <m:sub>
                                <m:r>
                                  <w:rPr>
                                    <w:rFonts w:ascii="Cambria Math" w:hAnsi="Cambria Math"/>
                                  </w:rPr>
                                  <m:t>50</m:t>
                                </m:r>
                              </m:sub>
                            </m:sSub>
                          </m:e>
                        </m:d>
                      </m:e>
                    </m:d>
                  </m:den>
                </m:f>
                <m:r>
                  <w:rPr>
                    <w:rFonts w:ascii="Cambria Math" w:hAnsi="Cambria Math"/>
                    <w:sz w:val="24"/>
                    <w:szCs w:val="24"/>
                  </w:rPr>
                  <m:t>.</m:t>
                </m:r>
              </m:oMath>
            </m:oMathPara>
          </w:p>
        </w:tc>
        <w:tc>
          <w:tcPr>
            <w:tcW w:w="895" w:type="dxa"/>
            <w:vAlign w:val="center"/>
          </w:tcPr>
          <w:p w14:paraId="49942F41" w14:textId="7EF1F0B2" w:rsidR="00F24A63" w:rsidRDefault="00F24A63" w:rsidP="00D90F2B">
            <w:pPr>
              <w:pStyle w:val="Caption"/>
              <w:jc w:val="right"/>
              <w:rPr>
                <w:color w:val="000000"/>
              </w:rPr>
            </w:pPr>
            <w:r>
              <w:t>(5)</w:t>
            </w:r>
          </w:p>
        </w:tc>
      </w:tr>
    </w:tbl>
    <w:p w14:paraId="06A36AD4" w14:textId="4970D9F1" w:rsidR="00252646" w:rsidRDefault="00252646" w:rsidP="00D90F2B">
      <w:pPr>
        <w:autoSpaceDE w:val="0"/>
        <w:autoSpaceDN w:val="0"/>
        <w:adjustRightInd w:val="0"/>
      </w:pPr>
      <w:r>
        <w:t>Selectivity is fit separately for the longline fishery (</w:t>
      </w:r>
      <w:r>
        <w:rPr>
          <w:rFonts w:ascii="Cambria Math" w:eastAsia="CambriaMath" w:hAnsi="Cambria Math" w:cs="Cambria Math"/>
        </w:rPr>
        <w:t>𝑓𝑠ℎ</w:t>
      </w:r>
      <w:r>
        <w:t>) and survey (</w:t>
      </w:r>
      <w:r>
        <w:rPr>
          <w:rFonts w:ascii="Cambria Math" w:eastAsia="CambriaMath" w:hAnsi="Cambria Math" w:cs="Cambria Math"/>
        </w:rPr>
        <w:t>𝑠𝑟𝑣</w:t>
      </w:r>
      <w:r>
        <w:t>). There is flexibility to define discrete time blocks for both fishery and survey selectivity.</w:t>
      </w:r>
    </w:p>
    <w:p w14:paraId="27EB43D3" w14:textId="77777777" w:rsidR="003932B0" w:rsidRPr="003932B0" w:rsidRDefault="003932B0" w:rsidP="003932B0">
      <w:pPr>
        <w:autoSpaceDE w:val="0"/>
        <w:autoSpaceDN w:val="0"/>
        <w:adjustRightInd w:val="0"/>
      </w:pPr>
      <w:r w:rsidRPr="003932B0">
        <w:t>Currently, fishery selectivity is fixed in the model using federal selectivity values for the derby (pre-EQS) and contemporary fishery (EQS) (Goethel et al. 2022; Figure </w:t>
      </w:r>
      <w:hyperlink r:id="rId49" w:anchor="fig:slx" w:history="1">
        <w:r w:rsidRPr="003932B0">
          <w:rPr>
            <w:rStyle w:val="Hyperlink"/>
            <w:color w:val="auto"/>
            <w:u w:val="none"/>
          </w:rPr>
          <w:t>13</w:t>
        </w:r>
      </w:hyperlink>
      <w:r w:rsidRPr="003932B0">
        <w:t>). Estimating selectivity is challenging when accounting for fishery releases because no age or length data are available on the released fish. Further research is needed to better characterize how discarding behavior has changed over time and if discarding was common pre-EQS.</w:t>
      </w:r>
    </w:p>
    <w:p w14:paraId="3262D5C4" w14:textId="46C03373" w:rsidR="00E1464E" w:rsidRDefault="003932B0" w:rsidP="00E1464E">
      <w:pPr>
        <w:autoSpaceDE w:val="0"/>
        <w:autoSpaceDN w:val="0"/>
        <w:adjustRightInd w:val="0"/>
      </w:pPr>
      <w:r w:rsidRPr="003932B0">
        <w:t>Selectivity in the longline survey is now estimated in the model using two time blocks representing the unstandardized survey (pre-2000) and the fully standardized survey that began in 2000.</w:t>
      </w:r>
      <w:r w:rsidR="00E1464E">
        <w:t xml:space="preserve">  </w:t>
      </w:r>
    </w:p>
    <w:p w14:paraId="11EDCE04" w14:textId="77777777" w:rsidR="00E1464E" w:rsidRDefault="00E1464E" w:rsidP="00D90F2B">
      <w:pPr>
        <w:autoSpaceDE w:val="0"/>
        <w:autoSpaceDN w:val="0"/>
        <w:adjustRightInd w:val="0"/>
        <w:rPr>
          <w:b/>
          <w:bCs/>
          <w:sz w:val="26"/>
          <w:szCs w:val="26"/>
        </w:rPr>
      </w:pPr>
      <w:r>
        <w:rPr>
          <w:b/>
          <w:bCs/>
          <w:sz w:val="26"/>
          <w:szCs w:val="26"/>
        </w:rPr>
        <w:t>Catchability</w:t>
      </w:r>
    </w:p>
    <w:p w14:paraId="7E5915CD" w14:textId="24E877AD" w:rsidR="00E1464E" w:rsidRPr="00163370" w:rsidRDefault="00E1464E" w:rsidP="00D90F2B">
      <w:pPr>
        <w:autoSpaceDE w:val="0"/>
        <w:autoSpaceDN w:val="0"/>
        <w:adjustRightInd w:val="0"/>
      </w:pPr>
      <w:r w:rsidRPr="00163370">
        <w:t xml:space="preserve">Currently </w:t>
      </w:r>
      <w:r w:rsidR="00493A4E">
        <w:t>5</w:t>
      </w:r>
      <w:r w:rsidR="00493A4E" w:rsidRPr="00163370">
        <w:t xml:space="preserve"> </w:t>
      </w:r>
      <w:r w:rsidRPr="00163370">
        <w:t xml:space="preserve">parameters for catchability are estimated: </w:t>
      </w:r>
      <w:r w:rsidR="00493A4E">
        <w:t>2</w:t>
      </w:r>
      <w:r w:rsidR="00493A4E" w:rsidRPr="00163370">
        <w:t xml:space="preserve"> </w:t>
      </w:r>
      <w:r w:rsidRPr="00163370">
        <w:t xml:space="preserve">for fishery catchability (pre-EQS and EQS)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𝑓𝑠</w:t>
      </w:r>
      <w:r w:rsidRPr="00D90F2B">
        <w:rPr>
          <w:rFonts w:eastAsia="CambriaMath"/>
          <w:vertAlign w:val="subscript"/>
        </w:rPr>
        <w:t>ℎ</w:t>
      </w:r>
      <w:r w:rsidRPr="00D90F2B">
        <w:rPr>
          <w:rFonts w:eastAsia="CambriaMath"/>
        </w:rPr>
        <w:t>)</w:t>
      </w:r>
      <w:r w:rsidRPr="00163370">
        <w:t xml:space="preserve">, 2 for the ADF&amp;G longline survey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𝑠𝑟𝑣</w:t>
      </w:r>
      <w:r w:rsidRPr="00D90F2B">
        <w:rPr>
          <w:rFonts w:eastAsia="CambriaMath"/>
        </w:rPr>
        <w:t>)</w:t>
      </w:r>
      <w:r w:rsidRPr="00163370">
        <w:t>, and 1 for the mark</w:t>
      </w:r>
      <w:r w:rsidRPr="00D90F2B">
        <w:t>–</w:t>
      </w:r>
      <w:r w:rsidRPr="00163370">
        <w:t xml:space="preserve">recapture abundance index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𝑀𝑅</w:t>
      </w:r>
      <w:r w:rsidRPr="00D90F2B">
        <w:rPr>
          <w:rFonts w:eastAsia="CambriaMath"/>
        </w:rPr>
        <w:t>)</w:t>
      </w:r>
      <w:r w:rsidRPr="00163370">
        <w:t>.</w:t>
      </w:r>
    </w:p>
    <w:p w14:paraId="3AA653C2" w14:textId="77777777" w:rsidR="00E1464E" w:rsidRDefault="00E1464E" w:rsidP="00D90F2B">
      <w:pPr>
        <w:autoSpaceDE w:val="0"/>
        <w:autoSpaceDN w:val="0"/>
        <w:adjustRightInd w:val="0"/>
        <w:rPr>
          <w:b/>
          <w:bCs/>
          <w:sz w:val="26"/>
          <w:szCs w:val="26"/>
        </w:rPr>
      </w:pPr>
      <w:r>
        <w:rPr>
          <w:b/>
          <w:bCs/>
          <w:sz w:val="26"/>
          <w:szCs w:val="26"/>
        </w:rPr>
        <w:t>Recruitment and initial numbers-at-age</w:t>
      </w:r>
    </w:p>
    <w:p w14:paraId="1F94A62D" w14:textId="44C448C7" w:rsidR="00E1464E" w:rsidRPr="00FB6AD6" w:rsidRDefault="00E1464E" w:rsidP="00D90F2B">
      <w:pPr>
        <w:autoSpaceDE w:val="0"/>
        <w:autoSpaceDN w:val="0"/>
        <w:adjustRightInd w:val="0"/>
      </w:pPr>
      <w:r>
        <w:t xml:space="preserve">The numbers-at-age matrix </w:t>
      </w:r>
      <w:r>
        <w:rPr>
          <w:rFonts w:ascii="Cambria Math" w:eastAsia="CambriaMath" w:hAnsi="Cambria Math" w:cs="Cambria Math"/>
        </w:rPr>
        <w:t>𝑁</w:t>
      </w:r>
      <w:r>
        <w:rPr>
          <w:rFonts w:ascii="CambriaMath" w:eastAsia="CambriaMath" w:cs="CambriaMath"/>
        </w:rPr>
        <w:t xml:space="preserve"> </w:t>
      </w:r>
      <w:r>
        <w:t xml:space="preserve">is parameterized with mean log-recruitment </w:t>
      </w:r>
      <w:r>
        <w:rPr>
          <w:rFonts w:ascii="Cambria Math" w:eastAsia="CambriaMath" w:hAnsi="Cambria Math" w:cs="Cambria Math"/>
        </w:rPr>
        <w:t>𝜇</w:t>
      </w:r>
      <w:r w:rsidRPr="00D90F2B">
        <w:rPr>
          <w:rFonts w:ascii="Cambria Math" w:eastAsia="CambriaMath" w:hAnsi="Cambria Math" w:cs="Cambria Math"/>
          <w:sz w:val="17"/>
          <w:szCs w:val="17"/>
          <w:vertAlign w:val="subscript"/>
        </w:rPr>
        <w:t>𝑅</w:t>
      </w:r>
      <w:r>
        <w:t xml:space="preserve">, </w:t>
      </w:r>
      <w:r w:rsidR="00CB5BFB" w:rsidRPr="00D90F2B">
        <w:t>4</w:t>
      </w:r>
      <w:r w:rsidR="00CB5BFB">
        <w:t xml:space="preserve">8 </w:t>
      </w:r>
      <w:r>
        <w:t>(</w:t>
      </w:r>
      <w:r>
        <w:rPr>
          <w:rFonts w:ascii="Cambria Math" w:eastAsia="CambriaMath" w:hAnsi="Cambria Math" w:cs="Cambria Math"/>
        </w:rPr>
        <w:t>𝑇</w:t>
      </w:r>
      <w:r>
        <w:t xml:space="preserve">) log recruitment deviations </w:t>
      </w:r>
      <w:r>
        <w:rPr>
          <w:rFonts w:ascii="Cambria Math" w:eastAsia="CambriaMath" w:hAnsi="Cambria Math" w:cs="Cambria Math"/>
        </w:rPr>
        <w:t>𝜏</w:t>
      </w:r>
      <w:r>
        <w:t xml:space="preserve">, mean log initial numbers-at-age </w:t>
      </w:r>
      <w:r>
        <w:rPr>
          <w:rFonts w:ascii="Cambria Math" w:eastAsia="CambriaMath" w:hAnsi="Cambria Math" w:cs="Cambria Math"/>
        </w:rPr>
        <w:t>𝜇</w:t>
      </w:r>
      <w:r w:rsidRPr="00D90F2B">
        <w:rPr>
          <w:rFonts w:ascii="Cambria Math" w:eastAsia="CambriaMath" w:hAnsi="Cambria Math" w:cs="Cambria Math"/>
          <w:vertAlign w:val="subscript"/>
        </w:rPr>
        <w:t>𝑁</w:t>
      </w:r>
      <w:r>
        <w:t xml:space="preserve">, and </w:t>
      </w:r>
      <w:r w:rsidRPr="00CB5BFB">
        <w:t>28</w:t>
      </w:r>
      <w:r>
        <w:t xml:space="preserve"> (</w:t>
      </w:r>
      <w:r>
        <w:rPr>
          <w:rFonts w:ascii="Cambria Math" w:eastAsia="CambriaMath" w:hAnsi="Cambria Math" w:cs="Cambria Math"/>
        </w:rPr>
        <w:t>𝐴</w:t>
      </w:r>
      <w:r>
        <w:rPr>
          <w:rFonts w:ascii="CambriaMath" w:eastAsia="CambriaMath" w:cs="CambriaMath"/>
        </w:rPr>
        <w:t xml:space="preserve"> </w:t>
      </w:r>
      <w:r>
        <w:rPr>
          <w:rFonts w:ascii="CambriaMath" w:eastAsia="CambriaMath" w:cs="CambriaMath" w:hint="eastAsia"/>
        </w:rPr>
        <w:t>−</w:t>
      </w:r>
      <w:r>
        <w:rPr>
          <w:rFonts w:ascii="CambriaMath" w:eastAsia="CambriaMath" w:cs="CambriaMath"/>
        </w:rPr>
        <w:t xml:space="preserve"> 2</w:t>
      </w:r>
      <w:r>
        <w:t xml:space="preserve">) deviations from mean log initial numbers-at-age </w:t>
      </w:r>
      <w:r>
        <w:rPr>
          <w:rFonts w:ascii="Cambria Math" w:eastAsia="CambriaMath" w:hAnsi="Cambria Math" w:cs="Cambria Math"/>
        </w:rPr>
        <w:t>𝜓</w:t>
      </w:r>
      <w:r>
        <w:t xml:space="preserve">. The parameter that governs the variability in </w:t>
      </w:r>
      <w:r>
        <w:rPr>
          <w:rFonts w:ascii="Cambria Math" w:eastAsia="CambriaMath" w:hAnsi="Cambria Math" w:cs="Cambria Math"/>
        </w:rPr>
        <w:t>𝜏</w:t>
      </w:r>
      <w:r>
        <w:rPr>
          <w:rFonts w:ascii="CambriaMath" w:eastAsia="CambriaMath" w:cs="CambriaMath"/>
        </w:rPr>
        <w:t xml:space="preserve"> </w:t>
      </w:r>
      <w:r>
        <w:t xml:space="preserve">and </w:t>
      </w:r>
      <w:r>
        <w:rPr>
          <w:rFonts w:ascii="Cambria Math" w:eastAsia="CambriaMath" w:hAnsi="Cambria Math" w:cs="Cambria Math"/>
        </w:rPr>
        <w:t>𝜓</w:t>
      </w:r>
      <w:r>
        <w:t xml:space="preserve">, </w:t>
      </w:r>
      <w:r w:rsidRPr="00D90F2B">
        <w:rPr>
          <w:rFonts w:eastAsia="CambriaMath"/>
        </w:rPr>
        <w:t>ln</w:t>
      </w:r>
      <w:r>
        <w:rPr>
          <w:rFonts w:ascii="CambriaMath" w:eastAsia="CambriaMath" w:cs="CambriaMath"/>
        </w:rPr>
        <w:t>(</w:t>
      </w:r>
      <w:r>
        <w:rPr>
          <w:rFonts w:ascii="Cambria Math" w:eastAsia="CambriaMath" w:hAnsi="Cambria Math" w:cs="Cambria Math"/>
        </w:rPr>
        <w:t>𝜎</w:t>
      </w:r>
      <w:r w:rsidRPr="00D90F2B">
        <w:rPr>
          <w:rFonts w:ascii="Cambria Math" w:eastAsia="CambriaMath" w:hAnsi="Cambria Math" w:cs="Cambria Math"/>
          <w:vertAlign w:val="subscript"/>
        </w:rPr>
        <w:t>𝑅</w:t>
      </w:r>
      <w:r>
        <w:rPr>
          <w:rFonts w:ascii="CambriaMath" w:eastAsia="CambriaMath" w:cs="CambriaMath"/>
          <w:sz w:val="17"/>
          <w:szCs w:val="17"/>
        </w:rPr>
        <w:t xml:space="preserve"> </w:t>
      </w:r>
      <w:r>
        <w:rPr>
          <w:rFonts w:ascii="CambriaMath" w:eastAsia="CambriaMath" w:cs="CambriaMath"/>
        </w:rPr>
        <w:t>)</w:t>
      </w:r>
      <w:r>
        <w:t>, is estimated within the model using random effects.</w:t>
      </w:r>
    </w:p>
    <w:p w14:paraId="24B7CBAA" w14:textId="77777777" w:rsidR="00E1464E" w:rsidRDefault="00E1464E" w:rsidP="00D90F2B">
      <w:pPr>
        <w:autoSpaceDE w:val="0"/>
        <w:autoSpaceDN w:val="0"/>
        <w:adjustRightInd w:val="0"/>
        <w:rPr>
          <w:b/>
          <w:bCs/>
          <w:sz w:val="26"/>
          <w:szCs w:val="26"/>
        </w:rPr>
      </w:pPr>
      <w:r>
        <w:rPr>
          <w:b/>
          <w:bCs/>
          <w:sz w:val="26"/>
          <w:szCs w:val="26"/>
        </w:rPr>
        <w:t>Fishing mortality</w:t>
      </w:r>
    </w:p>
    <w:p w14:paraId="1FB54983" w14:textId="0914C18B" w:rsidR="00E1464E" w:rsidRDefault="00E1464E" w:rsidP="00E1464E">
      <w:pPr>
        <w:autoSpaceDE w:val="0"/>
        <w:autoSpaceDN w:val="0"/>
        <w:adjustRightInd w:val="0"/>
      </w:pPr>
      <w:r>
        <w:t xml:space="preserve">There is 1 parameter estimated for mean log-fishing mortality, </w:t>
      </w:r>
      <w:r>
        <w:rPr>
          <w:rFonts w:ascii="Cambria Math" w:eastAsia="CambriaMath" w:hAnsi="Cambria Math" w:cs="Cambria Math"/>
        </w:rPr>
        <w:t>𝜇</w:t>
      </w:r>
      <w:r w:rsidRPr="00D90F2B">
        <w:rPr>
          <w:rFonts w:ascii="Cambria Math" w:eastAsia="CambriaMath" w:hAnsi="Cambria Math" w:cs="Cambria Math"/>
          <w:vertAlign w:val="subscript"/>
        </w:rPr>
        <w:t>𝐹</w:t>
      </w:r>
      <w:r>
        <w:t xml:space="preserve">, and </w:t>
      </w:r>
      <w:r w:rsidR="00CB5BFB" w:rsidRPr="00724F13">
        <w:t>4</w:t>
      </w:r>
      <w:r w:rsidR="00CB5BFB">
        <w:t xml:space="preserve">8 </w:t>
      </w:r>
      <w:r>
        <w:t>(</w:t>
      </w:r>
      <w:r>
        <w:rPr>
          <w:rFonts w:ascii="Cambria Math" w:eastAsia="CambriaMath" w:hAnsi="Cambria Math" w:cs="Cambria Math"/>
        </w:rPr>
        <w:t>𝑇</w:t>
      </w:r>
      <w:r>
        <w:t xml:space="preserve">) log-fishing mortality deviations </w:t>
      </w:r>
      <w:r>
        <w:rPr>
          <w:rFonts w:ascii="Cambria Math" w:eastAsia="CambriaMath" w:hAnsi="Cambria Math" w:cs="Cambria Math"/>
        </w:rPr>
        <w:t>𝜙</w:t>
      </w:r>
      <w:r>
        <w:t>.</w:t>
      </w:r>
    </w:p>
    <w:p w14:paraId="620BD5E5" w14:textId="77777777" w:rsidR="00E1464E" w:rsidRDefault="00E1464E" w:rsidP="00E1464E">
      <w:pPr>
        <w:autoSpaceDE w:val="0"/>
        <w:autoSpaceDN w:val="0"/>
        <w:adjustRightInd w:val="0"/>
        <w:spacing w:after="0"/>
        <w:jc w:val="left"/>
        <w:rPr>
          <w:b/>
          <w:bCs/>
          <w:sz w:val="22"/>
          <w:szCs w:val="22"/>
        </w:rPr>
      </w:pPr>
      <w:r>
        <w:rPr>
          <w:b/>
          <w:bCs/>
          <w:sz w:val="28"/>
          <w:szCs w:val="28"/>
        </w:rPr>
        <w:t>P</w:t>
      </w:r>
      <w:r>
        <w:rPr>
          <w:b/>
          <w:bCs/>
          <w:sz w:val="22"/>
          <w:szCs w:val="22"/>
        </w:rPr>
        <w:t xml:space="preserve">OPULATION </w:t>
      </w:r>
      <w:r>
        <w:rPr>
          <w:b/>
          <w:bCs/>
          <w:sz w:val="28"/>
          <w:szCs w:val="28"/>
        </w:rPr>
        <w:t>D</w:t>
      </w:r>
      <w:r>
        <w:rPr>
          <w:b/>
          <w:bCs/>
          <w:sz w:val="22"/>
          <w:szCs w:val="22"/>
        </w:rPr>
        <w:t>YNAMICS</w:t>
      </w:r>
    </w:p>
    <w:p w14:paraId="20F23FFD" w14:textId="0565F4BC" w:rsidR="00E1464E" w:rsidRDefault="00E1464E" w:rsidP="00E1464E">
      <w:pPr>
        <w:autoSpaceDE w:val="0"/>
        <w:autoSpaceDN w:val="0"/>
        <w:adjustRightInd w:val="0"/>
      </w:pPr>
      <w:r>
        <w:t xml:space="preserve">The population dynamics of this model are governed by the following state dynamics equations, where the number of sablefish </w:t>
      </w:r>
      <w:r>
        <w:rPr>
          <w:rFonts w:ascii="Cambria Math" w:eastAsia="CambriaMath" w:hAnsi="Cambria Math" w:cs="Cambria Math"/>
        </w:rPr>
        <w:t>𝑁</w:t>
      </w:r>
      <w:r>
        <w:rPr>
          <w:rFonts w:ascii="CambriaMath" w:eastAsia="CambriaMath" w:cs="CambriaMath"/>
        </w:rPr>
        <w:t xml:space="preserve"> </w:t>
      </w:r>
      <w:r>
        <w:t xml:space="preserve">in year </w:t>
      </w:r>
      <w:r>
        <w:rPr>
          <w:rFonts w:ascii="Cambria Math" w:eastAsia="CambriaMath" w:hAnsi="Cambria Math" w:cs="Cambria Math"/>
        </w:rPr>
        <w:t>𝑡</w:t>
      </w:r>
      <w:r>
        <w:rPr>
          <w:rFonts w:ascii="CambriaMath" w:eastAsia="CambriaMath" w:cs="CambriaMath"/>
        </w:rPr>
        <w:t xml:space="preserve"> = 1</w:t>
      </w:r>
      <w:r>
        <w:t xml:space="preserve">, age </w:t>
      </w:r>
      <w:r>
        <w:rPr>
          <w:rFonts w:ascii="Cambria Math" w:eastAsia="CambriaMath" w:hAnsi="Cambria Math" w:cs="Cambria Math"/>
        </w:rPr>
        <w:t>𝑎</w:t>
      </w:r>
      <w:r>
        <w:t xml:space="preserve">, and sex </w:t>
      </w:r>
      <w:r>
        <w:rPr>
          <w:rFonts w:ascii="Cambria Math" w:eastAsia="CambriaMath" w:hAnsi="Cambria Math" w:cs="Cambria Math"/>
        </w:rPr>
        <w:t>𝑘</w:t>
      </w:r>
      <w:r>
        <w:rPr>
          <w:rFonts w:ascii="CambriaMath" w:eastAsia="CambriaMath" w:cs="CambriaMath"/>
        </w:rPr>
        <w:t xml:space="preserve"> </w:t>
      </w:r>
      <w: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09223D" w14:textId="77777777" w:rsidTr="00D90F2B">
        <w:tc>
          <w:tcPr>
            <w:tcW w:w="715" w:type="dxa"/>
          </w:tcPr>
          <w:p w14:paraId="72405204" w14:textId="77777777" w:rsidR="00F24A63" w:rsidRDefault="00F24A63" w:rsidP="009E5C03">
            <w:pPr>
              <w:pStyle w:val="Caption"/>
              <w:ind w:firstLine="0"/>
              <w:jc w:val="center"/>
              <w:rPr>
                <w:color w:val="000000"/>
              </w:rPr>
            </w:pPr>
          </w:p>
        </w:tc>
        <w:tc>
          <w:tcPr>
            <w:tcW w:w="7740" w:type="dxa"/>
          </w:tcPr>
          <w:p w14:paraId="28974FE0" w14:textId="7261D84A"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1,a,k</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d>
                            <m:r>
                              <w:rPr>
                                <w:rFonts w:ascii="Cambria Math" w:hAnsi="Cambria Math"/>
                              </w:rPr>
                              <m:t>+</m:t>
                            </m:r>
                            <m:sSub>
                              <m:sSubPr>
                                <m:ctrlPr>
                                  <w:rPr>
                                    <w:rFonts w:ascii="Cambria Math" w:hAnsi="Cambria Math"/>
                                    <w:i/>
                                    <w:sz w:val="24"/>
                                    <w:szCs w:val="24"/>
                                  </w:rPr>
                                </m:ctrlPr>
                              </m:sSubPr>
                              <m:e>
                                <m:r>
                                  <w:rPr>
                                    <w:rFonts w:ascii="Cambria Math" w:hAnsi="Cambria Math"/>
                                  </w:rPr>
                                  <m:t>Ψ</m:t>
                                </m:r>
                              </m:e>
                              <m:sub>
                                <m:r>
                                  <w:rPr>
                                    <w:rFonts w:ascii="Cambria Math" w:hAnsi="Cambria Math"/>
                                  </w:rPr>
                                  <m:t>a</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f>
                          <m:fPr>
                            <m:type m:val="lin"/>
                            <m:ctrlPr>
                              <w:rPr>
                                <w:rFonts w:ascii="Cambria Math" w:hAnsi="Cambria Math"/>
                                <w:i/>
                                <w:sz w:val="24"/>
                                <w:szCs w:val="24"/>
                              </w:rPr>
                            </m:ctrlPr>
                          </m:fPr>
                          <m:num>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r>
                                      <w:rPr>
                                        <w:rFonts w:ascii="Cambria Math" w:hAnsi="Cambria Math"/>
                                      </w:rPr>
                                      <m:t>-1</m:t>
                                    </m:r>
                                  </m:e>
                                </m:d>
                              </m:e>
                            </m:d>
                          </m:num>
                          <m:den>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r>
                                      <w:rPr>
                                        <w:rFonts w:ascii="Cambria Math" w:hAnsi="Cambria Math"/>
                                      </w:rPr>
                                      <m:t>-M</m:t>
                                    </m:r>
                                  </m:e>
                                </m:d>
                              </m:e>
                            </m:d>
                          </m:den>
                        </m:f>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4FE017EB" w14:textId="17869D5F" w:rsidR="00F24A63" w:rsidRDefault="00F24A63" w:rsidP="00D90F2B">
            <w:pPr>
              <w:pStyle w:val="Caption"/>
              <w:jc w:val="right"/>
              <w:rPr>
                <w:color w:val="000000"/>
              </w:rPr>
            </w:pPr>
            <w:r>
              <w:t>(6)</w:t>
            </w:r>
          </w:p>
          <w:p w14:paraId="63028084" w14:textId="77777777" w:rsidR="00F24A63" w:rsidRDefault="00F24A63" w:rsidP="00D90F2B">
            <w:pPr>
              <w:pStyle w:val="Caption"/>
              <w:ind w:firstLine="0"/>
              <w:jc w:val="right"/>
              <w:rPr>
                <w:color w:val="000000"/>
              </w:rPr>
            </w:pPr>
          </w:p>
        </w:tc>
      </w:tr>
    </w:tbl>
    <w:p w14:paraId="48EF0AB0" w14:textId="77777777" w:rsidR="00E1464E" w:rsidRDefault="00E1464E" w:rsidP="00E1464E">
      <w:pPr>
        <w:autoSpaceDE w:val="0"/>
        <w:autoSpaceDN w:val="0"/>
        <w:adjustRightInd w:val="0"/>
      </w:pPr>
      <w:r>
        <w:t xml:space="preserve">Recruitment to age-2 in all years and the remaining projected </w:t>
      </w:r>
      <w:r>
        <w:rPr>
          <w:rFonts w:ascii="Cambria Math" w:eastAsia="CambriaMath" w:hAnsi="Cambria Math" w:cs="Cambria Math"/>
        </w:rPr>
        <w:t>𝑁</w:t>
      </w:r>
      <w:r w:rsidRPr="00D90F2B">
        <w:rPr>
          <w:rFonts w:ascii="Cambria Math" w:eastAsia="CambriaMath" w:hAnsi="Cambria Math" w:cs="Cambria Math"/>
          <w:vertAlign w:val="subscript"/>
        </w:rPr>
        <w:t>𝑎</w:t>
      </w:r>
      <w:r>
        <w:rPr>
          <w:rFonts w:ascii="CambriaMath" w:eastAsia="CambriaMath" w:cs="CambriaMath"/>
          <w:sz w:val="17"/>
          <w:szCs w:val="17"/>
        </w:rPr>
        <w:t xml:space="preserve"> </w:t>
      </w:r>
      <w:r>
        <w:t>matrix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2012FFA6" w14:textId="77777777" w:rsidTr="00D90F2B">
        <w:tc>
          <w:tcPr>
            <w:tcW w:w="715" w:type="dxa"/>
          </w:tcPr>
          <w:p w14:paraId="3A04DBC2" w14:textId="77777777" w:rsidR="00F24A63" w:rsidRDefault="00F24A63" w:rsidP="009E5C03">
            <w:pPr>
              <w:pStyle w:val="Caption"/>
              <w:ind w:firstLine="0"/>
              <w:jc w:val="center"/>
              <w:rPr>
                <w:color w:val="000000"/>
              </w:rPr>
            </w:pPr>
          </w:p>
        </w:tc>
        <w:tc>
          <w:tcPr>
            <w:tcW w:w="7740" w:type="dxa"/>
          </w:tcPr>
          <w:p w14:paraId="676F8282" w14:textId="06226FC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r>
                          <w:rPr>
                            <w:rFonts w:ascii="Cambria Math" w:hAnsi="Cambria Math"/>
                          </w:rPr>
                          <m:t xml:space="preserve">                                                                            a= </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t-1,a,k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t-1,a,k</m:t>
                                </m:r>
                              </m:sub>
                            </m:sSub>
                          </m:e>
                        </m:d>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3BEE97AF" w14:textId="71BF2773" w:rsidR="00F24A63" w:rsidRDefault="00F24A63" w:rsidP="00D90F2B">
            <w:pPr>
              <w:pStyle w:val="Caption"/>
              <w:jc w:val="right"/>
              <w:rPr>
                <w:color w:val="000000"/>
              </w:rPr>
            </w:pPr>
            <w:r>
              <w:t>(7)</w:t>
            </w:r>
          </w:p>
          <w:p w14:paraId="4B3DE1FA" w14:textId="77777777" w:rsidR="00F24A63" w:rsidRDefault="00F24A63" w:rsidP="00D90F2B">
            <w:pPr>
              <w:pStyle w:val="Caption"/>
              <w:ind w:firstLine="0"/>
              <w:jc w:val="right"/>
              <w:rPr>
                <w:color w:val="000000"/>
              </w:rPr>
            </w:pPr>
          </w:p>
        </w:tc>
      </w:tr>
    </w:tbl>
    <w:p w14:paraId="71D084BB" w14:textId="499C9302" w:rsidR="00E1464E" w:rsidRPr="0066082E" w:rsidRDefault="00E1464E" w:rsidP="00E1464E">
      <w:pPr>
        <w:autoSpaceDE w:val="0"/>
        <w:autoSpaceDN w:val="0"/>
        <w:adjustRightInd w:val="0"/>
      </w:pPr>
      <w:r w:rsidRPr="0066082E">
        <w:lastRenderedPageBreak/>
        <w:t xml:space="preserve">where the total instantaneous mortality, </w:t>
      </w:r>
      <w:r w:rsidRPr="0066082E">
        <w:rPr>
          <w:rFonts w:ascii="Cambria Math" w:eastAsia="CambriaMath" w:hAnsi="Cambria Math" w:cs="Cambria Math"/>
        </w:rPr>
        <w:t>𝑍</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is the sum of natural mortality </w:t>
      </w:r>
      <w:r w:rsidRPr="0066082E">
        <w:rPr>
          <w:rFonts w:ascii="Cambria Math" w:eastAsia="CambriaMath" w:hAnsi="Cambria Math" w:cs="Cambria Math"/>
        </w:rPr>
        <w:t>𝑀</w:t>
      </w:r>
      <w:r w:rsidRPr="0066082E">
        <w:rPr>
          <w:rFonts w:ascii="CambriaMath" w:eastAsia="CambriaMath" w:cs="CambriaMath"/>
        </w:rPr>
        <w:t xml:space="preserve"> </w:t>
      </w:r>
      <w:r w:rsidRPr="0066082E">
        <w:t xml:space="preserve">and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Sex ratios are assumed 50/50 at time of recruitment, thus any changes in sex ratios in the population over time are the result of sex-specific, fully selected fishing mortality.</w:t>
      </w:r>
    </w:p>
    <w:p w14:paraId="0FA7DC1B" w14:textId="77777777" w:rsidR="00EB31C7" w:rsidRDefault="00EB31C7" w:rsidP="00EB31C7">
      <w:pPr>
        <w:autoSpaceDE w:val="0"/>
        <w:autoSpaceDN w:val="0"/>
        <w:adjustRightInd w:val="0"/>
      </w:pPr>
      <w:r w:rsidRPr="0066082E">
        <w:t xml:space="preserve">Total annual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rPr>
        <w:t xml:space="preserve"> </w:t>
      </w:r>
      <w:r w:rsidRPr="0066082E">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7E5A212" w14:textId="77777777" w:rsidTr="00D90F2B">
        <w:tc>
          <w:tcPr>
            <w:tcW w:w="715" w:type="dxa"/>
          </w:tcPr>
          <w:p w14:paraId="43788F7E" w14:textId="77777777" w:rsidR="00F24A63" w:rsidRDefault="00F24A63" w:rsidP="009E5C03">
            <w:pPr>
              <w:pStyle w:val="Caption"/>
              <w:ind w:firstLine="0"/>
              <w:jc w:val="center"/>
              <w:rPr>
                <w:color w:val="000000"/>
              </w:rPr>
            </w:pPr>
          </w:p>
        </w:tc>
        <w:tc>
          <w:tcPr>
            <w:tcW w:w="7740" w:type="dxa"/>
          </w:tcPr>
          <w:p w14:paraId="0325B3F0" w14:textId="1429D3CA"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F</m:t>
                      </m:r>
                    </m:sub>
                  </m:sSub>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ϕ</m:t>
                      </m:r>
                    </m:e>
                    <m:sub>
                      <m:r>
                        <w:rPr>
                          <w:rFonts w:ascii="Cambria Math" w:hAnsi="Cambria Math"/>
                        </w:rPr>
                        <m:t>t</m:t>
                      </m:r>
                    </m:sub>
                  </m:sSub>
                </m:e>
              </m:d>
            </m:oMath>
            <w:r w:rsidR="00430C74">
              <w:rPr>
                <w:sz w:val="24"/>
                <w:szCs w:val="24"/>
              </w:rPr>
              <w:t>.</w:t>
            </w:r>
          </w:p>
        </w:tc>
        <w:tc>
          <w:tcPr>
            <w:tcW w:w="895" w:type="dxa"/>
            <w:vAlign w:val="bottom"/>
          </w:tcPr>
          <w:p w14:paraId="0DFEED63" w14:textId="3FA905FE" w:rsidR="00F24A63" w:rsidRDefault="00F24A63" w:rsidP="00D90F2B">
            <w:pPr>
              <w:pStyle w:val="Caption"/>
              <w:jc w:val="right"/>
              <w:rPr>
                <w:color w:val="000000"/>
              </w:rPr>
            </w:pPr>
            <w:r>
              <w:t>(8)</w:t>
            </w:r>
          </w:p>
        </w:tc>
      </w:tr>
    </w:tbl>
    <w:p w14:paraId="645BFD34" w14:textId="1F33E790" w:rsidR="00EB31C7" w:rsidRDefault="00EB31C7" w:rsidP="00EB31C7">
      <w:pPr>
        <w:autoSpaceDE w:val="0"/>
        <w:autoSpaceDN w:val="0"/>
        <w:adjustRightInd w:val="0"/>
      </w:pPr>
      <w:r>
        <w:t xml:space="preserve">Fishing mortality is modeled as a function of fishery selectivity </w:t>
      </w:r>
      <w:r w:rsidRPr="0066082E">
        <w:rPr>
          <w:rFonts w:ascii="Cambria Math" w:eastAsia="CambriaMath" w:hAnsi="Cambria Math" w:cs="Cambria Math"/>
        </w:rPr>
        <w:t>𝑠</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retention probability </w:t>
      </w:r>
      <w:r w:rsidRPr="0066082E">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D90F2B">
        <w:rPr>
          <w:rFonts w:ascii="Cambria Math" w:eastAsia="CambriaMath" w:hAnsi="Cambria Math" w:cs="Cambria Math"/>
        </w:rPr>
        <w:t xml:space="preserve"> </w:t>
      </w:r>
      <w:r w:rsidRPr="0066082E">
        <w:t xml:space="preserve">(the age-specific probability of being landed given being caught; Figure </w:t>
      </w:r>
      <w:r w:rsidR="00FB6AD6">
        <w:t>12</w:t>
      </w:r>
      <w:r w:rsidRPr="0066082E">
        <w:t>), a</w:t>
      </w:r>
      <w:r>
        <w:t xml:space="preserve">nd discard mortality </w:t>
      </w:r>
      <w:r>
        <w:rPr>
          <w:rFonts w:ascii="Cambria Math" w:eastAsia="CambriaMath" w:hAnsi="Cambria Math" w:cs="Cambria Math"/>
        </w:rPr>
        <w:t>𝐷</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154DC6A1" w14:textId="77777777" w:rsidTr="00D90F2B">
        <w:tc>
          <w:tcPr>
            <w:tcW w:w="715" w:type="dxa"/>
          </w:tcPr>
          <w:p w14:paraId="582B392E" w14:textId="77777777" w:rsidR="00F24A63" w:rsidRDefault="00F24A63" w:rsidP="009E5C03">
            <w:pPr>
              <w:pStyle w:val="Caption"/>
              <w:ind w:firstLine="0"/>
              <w:jc w:val="center"/>
              <w:rPr>
                <w:color w:val="000000"/>
              </w:rPr>
            </w:pPr>
          </w:p>
        </w:tc>
        <w:tc>
          <w:tcPr>
            <w:tcW w:w="7740" w:type="dxa"/>
          </w:tcPr>
          <w:p w14:paraId="0D3D85C3" w14:textId="37F4FD68"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e>
              </m:d>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oMath>
            <w:r w:rsidR="00430C74">
              <w:rPr>
                <w:sz w:val="24"/>
                <w:szCs w:val="24"/>
              </w:rPr>
              <w:t>.</w:t>
            </w:r>
          </w:p>
        </w:tc>
        <w:tc>
          <w:tcPr>
            <w:tcW w:w="895" w:type="dxa"/>
            <w:vAlign w:val="center"/>
          </w:tcPr>
          <w:p w14:paraId="3D6CE303" w14:textId="7E91825A" w:rsidR="00F24A63" w:rsidRDefault="00F24A63" w:rsidP="00D90F2B">
            <w:pPr>
              <w:pStyle w:val="Caption"/>
              <w:jc w:val="right"/>
              <w:rPr>
                <w:color w:val="000000"/>
              </w:rPr>
            </w:pPr>
            <w:r>
              <w:t>(9)</w:t>
            </w:r>
          </w:p>
        </w:tc>
      </w:tr>
    </w:tbl>
    <w:p w14:paraId="156FA26E" w14:textId="1285BF2A" w:rsidR="00146317" w:rsidRDefault="00146317" w:rsidP="00D90F2B">
      <w:pPr>
        <w:autoSpaceDE w:val="0"/>
        <w:autoSpaceDN w:val="0"/>
        <w:adjustRightInd w:val="0"/>
      </w:pPr>
    </w:p>
    <w:p w14:paraId="2B7331A4" w14:textId="77777777" w:rsidR="00EB31C7" w:rsidRDefault="00EB31C7" w:rsidP="00D90F2B">
      <w:pPr>
        <w:autoSpaceDE w:val="0"/>
        <w:autoSpaceDN w:val="0"/>
        <w:adjustRightInd w:val="0"/>
        <w:rPr>
          <w:b/>
          <w:bCs/>
          <w:sz w:val="22"/>
          <w:szCs w:val="22"/>
        </w:rPr>
      </w:pPr>
      <w:r>
        <w:rPr>
          <w:b/>
          <w:bCs/>
          <w:sz w:val="28"/>
          <w:szCs w:val="28"/>
        </w:rPr>
        <w:t>P</w:t>
      </w:r>
      <w:r>
        <w:rPr>
          <w:b/>
          <w:bCs/>
          <w:sz w:val="22"/>
          <w:szCs w:val="22"/>
        </w:rPr>
        <w:t xml:space="preserve">REDICTED </w:t>
      </w:r>
      <w:r>
        <w:rPr>
          <w:b/>
          <w:bCs/>
          <w:sz w:val="28"/>
          <w:szCs w:val="28"/>
        </w:rPr>
        <w:t>V</w:t>
      </w:r>
      <w:r>
        <w:rPr>
          <w:b/>
          <w:bCs/>
          <w:sz w:val="22"/>
          <w:szCs w:val="22"/>
        </w:rPr>
        <w:t>ALUES</w:t>
      </w:r>
    </w:p>
    <w:p w14:paraId="41C85FE9" w14:textId="2547455F" w:rsidR="00EB31C7" w:rsidRDefault="00EB31C7" w:rsidP="00D90F2B">
      <w:pPr>
        <w:autoSpaceDE w:val="0"/>
        <w:autoSpaceDN w:val="0"/>
        <w:adjustRightInd w:val="0"/>
      </w:pPr>
      <w:r>
        <w:t xml:space="preserve">Predicted fishery CPUE (lb per hook) in year </w:t>
      </w:r>
      <w:r>
        <w:rPr>
          <w:rFonts w:ascii="Cambria Math" w:eastAsia="CambriaMath" w:hAnsi="Cambria Math" w:cs="Cambria Math"/>
        </w:rPr>
        <w:t>𝑡</w:t>
      </w:r>
      <w:r w:rsidR="00FB6AD6">
        <w:rPr>
          <w:rFonts w:ascii="Cambria Math" w:eastAsia="CambriaMath" w:hAnsi="Cambria Math" w:cs="Cambria Math"/>
        </w:rPr>
        <w:t>,</w:t>
      </w:r>
      <w:r>
        <w:rPr>
          <w:rFonts w:ascii="CambriaMath" w:eastAsia="CambriaMath" w:cs="CambriaMath"/>
        </w:rPr>
        <w:t xml:space="preserve"> </w:t>
      </w:r>
      <m:oMath>
        <m:sSubSup>
          <m:sSubSupPr>
            <m:ctrlPr>
              <w:rPr>
                <w:rFonts w:ascii="Cambria Math" w:eastAsia="CambriaMath" w:hAnsi="Cambria Math" w:cs="CambriaMath"/>
                <w:i/>
              </w:rPr>
            </m:ctrlPr>
          </m:sSubSupPr>
          <m:e>
            <m:acc>
              <m:accPr>
                <m:ctrlPr>
                  <w:rPr>
                    <w:rFonts w:ascii="Cambria Math" w:eastAsia="CambriaMath" w:hAnsi="Cambria Math" w:cs="CambriaMath"/>
                    <w:i/>
                  </w:rPr>
                </m:ctrlPr>
              </m:accPr>
              <m:e>
                <m:r>
                  <w:rPr>
                    <w:rFonts w:ascii="Cambria Math" w:eastAsia="CambriaMath" w:hAnsi="Cambria Math" w:cs="CambriaMath"/>
                  </w:rPr>
                  <m:t>I</m:t>
                </m:r>
              </m:e>
            </m:acc>
          </m:e>
          <m:sub>
            <m:r>
              <w:rPr>
                <w:rFonts w:ascii="Cambria Math" w:eastAsia="CambriaMath" w:hAnsi="Cambria Math" w:cs="CambriaMath"/>
              </w:rPr>
              <m:t>t</m:t>
            </m:r>
          </m:sub>
          <m:sup>
            <m:r>
              <w:rPr>
                <w:rFonts w:ascii="Cambria Math" w:eastAsia="CambriaMath" w:hAnsi="Cambria Math" w:cs="CambriaMath"/>
              </w:rPr>
              <m:t>fsh</m:t>
            </m:r>
          </m:sup>
        </m:sSubSup>
      </m:oMath>
      <w:r w:rsidR="001463AA">
        <w:rPr>
          <w:rFonts w:ascii="CambriaMath" w:eastAsia="CambriaMath" w:cs="CambriaMath"/>
        </w:rPr>
        <w:t xml:space="preserve"> </w:t>
      </w:r>
      <w:r>
        <w:t>is defined as a function of fishery catchability</w:t>
      </w:r>
    </w:p>
    <w:p w14:paraId="3F144A08" w14:textId="77777777" w:rsidR="00EB31C7" w:rsidRDefault="00EB31C7" w:rsidP="00EB31C7">
      <w:pPr>
        <w:autoSpaceDE w:val="0"/>
        <w:autoSpaceDN w:val="0"/>
        <w:adjustRightInd w:val="0"/>
      </w:pPr>
      <w:r w:rsidRPr="00146317">
        <w:rPr>
          <w:rFonts w:ascii="Cambria Math" w:eastAsia="CambriaMath" w:hAnsi="Cambria Math" w:cs="Cambria Math"/>
        </w:rPr>
        <w:t>𝑞</w:t>
      </w:r>
      <w:r w:rsidRPr="00D90F2B">
        <w:rPr>
          <w:rFonts w:ascii="Cambria Math" w:eastAsia="CambriaMath" w:hAnsi="Cambria Math" w:cs="Cambria Math"/>
          <w:vertAlign w:val="subscript"/>
        </w:rPr>
        <w:t>𝑓𝑠ℎ</w:t>
      </w:r>
      <w:r>
        <w:rPr>
          <w:rFonts w:ascii="CambriaMath" w:eastAsia="CambriaMath" w:cs="CambriaMath"/>
          <w:sz w:val="17"/>
          <w:szCs w:val="17"/>
        </w:rPr>
        <w:t xml:space="preserve"> </w:t>
      </w:r>
      <w:r>
        <w:t>and biomass available to the fishery: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C6ADCF3" w14:textId="77777777" w:rsidTr="00D90F2B">
        <w:tc>
          <w:tcPr>
            <w:tcW w:w="715" w:type="dxa"/>
          </w:tcPr>
          <w:p w14:paraId="67D9E0CA" w14:textId="77777777" w:rsidR="00F24A63" w:rsidRDefault="00F24A63" w:rsidP="009E5C03">
            <w:pPr>
              <w:pStyle w:val="Caption"/>
              <w:ind w:firstLine="0"/>
              <w:jc w:val="center"/>
              <w:rPr>
                <w:color w:val="000000"/>
              </w:rPr>
            </w:pPr>
          </w:p>
        </w:tc>
        <w:tc>
          <w:tcPr>
            <w:tcW w:w="7740" w:type="dxa"/>
          </w:tcPr>
          <w:p w14:paraId="2C9195DA" w14:textId="58B72884"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fsh</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m:t>
                </m:r>
              </m:oMath>
            </m:oMathPara>
          </w:p>
        </w:tc>
        <w:tc>
          <w:tcPr>
            <w:tcW w:w="895" w:type="dxa"/>
            <w:vAlign w:val="bottom"/>
          </w:tcPr>
          <w:p w14:paraId="682E9852" w14:textId="6F8947EA" w:rsidR="00F24A63" w:rsidRDefault="00F24A63" w:rsidP="00D90F2B">
            <w:pPr>
              <w:pStyle w:val="Caption"/>
              <w:jc w:val="right"/>
              <w:rPr>
                <w:color w:val="000000"/>
              </w:rPr>
            </w:pPr>
            <w:r>
              <w:t>(10)</w:t>
            </w:r>
          </w:p>
          <w:p w14:paraId="5E96709B" w14:textId="77777777" w:rsidR="00F24A63" w:rsidRDefault="00F24A63" w:rsidP="00D90F2B">
            <w:pPr>
              <w:pStyle w:val="Caption"/>
              <w:ind w:firstLine="0"/>
              <w:jc w:val="right"/>
              <w:rPr>
                <w:color w:val="000000"/>
              </w:rPr>
            </w:pPr>
          </w:p>
        </w:tc>
      </w:tr>
    </w:tbl>
    <w:p w14:paraId="7253E582" w14:textId="2197766F" w:rsidR="00EB31C7" w:rsidRDefault="00EB31C7" w:rsidP="00EB31C7">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srv</m:t>
            </m:r>
          </m:sup>
        </m:sSubSup>
      </m:oMath>
      <w:r w:rsidR="00146317">
        <w:t xml:space="preserve"> </w:t>
      </w:r>
      <w:r>
        <w:t>is estimated mean weight-at-age by sex in the longline survey. Survival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 to the beginning of the fishery in August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FEF3B4" w14:textId="77777777" w:rsidTr="00D90F2B">
        <w:tc>
          <w:tcPr>
            <w:tcW w:w="715" w:type="dxa"/>
          </w:tcPr>
          <w:p w14:paraId="07E864F5" w14:textId="77777777" w:rsidR="00F24A63" w:rsidRDefault="00F24A63" w:rsidP="009E5C03">
            <w:pPr>
              <w:pStyle w:val="Caption"/>
              <w:ind w:firstLine="0"/>
              <w:jc w:val="center"/>
              <w:rPr>
                <w:color w:val="000000"/>
              </w:rPr>
            </w:pPr>
          </w:p>
        </w:tc>
        <w:tc>
          <w:tcPr>
            <w:tcW w:w="7740" w:type="dxa"/>
          </w:tcPr>
          <w:p w14:paraId="7975C153" w14:textId="2FA40F22" w:rsidR="00F24A63" w:rsidRDefault="00000000" w:rsidP="009E5C03">
            <w:pPr>
              <w:pStyle w:val="Caption"/>
              <w:ind w:firstLine="0"/>
              <w:jc w:val="center"/>
              <w:rPr>
                <w:color w:val="000000"/>
              </w:rPr>
            </w:pPr>
            <m:oMath>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=exp</m:t>
              </m:r>
              <m:d>
                <m:dPr>
                  <m:ctrlPr>
                    <w:rPr>
                      <w:rFonts w:ascii="Cambria Math" w:hAnsi="Cambria Math"/>
                      <w:i/>
                      <w:sz w:val="24"/>
                      <w:szCs w:val="24"/>
                    </w:rPr>
                  </m:ctrlPr>
                </m:dPr>
                <m:e>
                  <m:r>
                    <w:rPr>
                      <w:rFonts w:ascii="Cambria Math" w:hAnsi="Cambria Math"/>
                    </w:rPr>
                    <m:t>-</m:t>
                  </m:r>
                  <m:f>
                    <m:fPr>
                      <m:ctrlPr>
                        <w:rPr>
                          <w:rFonts w:ascii="Cambria Math" w:hAnsi="Cambria Math"/>
                          <w:i/>
                          <w:sz w:val="24"/>
                          <w:szCs w:val="24"/>
                        </w:rPr>
                      </m:ctrlPr>
                    </m:fPr>
                    <m:num>
                      <m:r>
                        <w:rPr>
                          <w:rFonts w:ascii="Cambria Math" w:hAnsi="Cambria Math"/>
                        </w:rPr>
                        <m:t>8</m:t>
                      </m:r>
                    </m:num>
                    <m:den>
                      <m:r>
                        <w:rPr>
                          <w:rFonts w:ascii="Cambria Math" w:hAnsi="Cambria Math"/>
                        </w:rPr>
                        <m:t>12</m:t>
                      </m:r>
                    </m:den>
                  </m:f>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e>
                  </m:d>
                </m:e>
              </m:d>
            </m:oMath>
            <w:r w:rsidR="00430C74">
              <w:rPr>
                <w:sz w:val="24"/>
                <w:szCs w:val="24"/>
              </w:rPr>
              <w:t>.</w:t>
            </w:r>
          </w:p>
        </w:tc>
        <w:tc>
          <w:tcPr>
            <w:tcW w:w="895" w:type="dxa"/>
            <w:vAlign w:val="bottom"/>
          </w:tcPr>
          <w:p w14:paraId="35868171" w14:textId="370FBF19" w:rsidR="00F24A63" w:rsidRDefault="00F24A63" w:rsidP="00D90F2B">
            <w:pPr>
              <w:pStyle w:val="Caption"/>
              <w:jc w:val="right"/>
              <w:rPr>
                <w:color w:val="000000"/>
              </w:rPr>
            </w:pPr>
            <w:r>
              <w:t>(11)</w:t>
            </w:r>
          </w:p>
          <w:p w14:paraId="0420A24C" w14:textId="77777777" w:rsidR="00F24A63" w:rsidRDefault="00F24A63" w:rsidP="00D90F2B">
            <w:pPr>
              <w:pStyle w:val="Caption"/>
              <w:ind w:firstLine="0"/>
              <w:jc w:val="right"/>
              <w:rPr>
                <w:color w:val="000000"/>
              </w:rPr>
            </w:pPr>
          </w:p>
        </w:tc>
      </w:tr>
    </w:tbl>
    <w:p w14:paraId="3B47D029" w14:textId="740771BB" w:rsidR="00EB31C7" w:rsidRDefault="00EB31C7" w:rsidP="00D90F2B">
      <w:pPr>
        <w:autoSpaceDE w:val="0"/>
        <w:autoSpaceDN w:val="0"/>
        <w:adjustRightInd w:val="0"/>
      </w:pPr>
      <w:r>
        <w:t>Survival equations include natural and fishing mortality because the model assumes continuous fishing mortality.</w:t>
      </w:r>
    </w:p>
    <w:p w14:paraId="438FA599" w14:textId="52622C9B" w:rsidR="00EB31C7" w:rsidRDefault="00EB31C7" w:rsidP="00EB31C7">
      <w:pPr>
        <w:autoSpaceDE w:val="0"/>
        <w:autoSpaceDN w:val="0"/>
        <w:adjustRightInd w:val="0"/>
      </w:pPr>
      <w:r>
        <w:t xml:space="preserve">Predicted longline survey CPUE (numbers per hook)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srv</m:t>
            </m:r>
          </m:sup>
        </m:sSubSup>
      </m:oMath>
      <w:r>
        <w:t xml:space="preserve">) is defined as a function survey catchability </w:t>
      </w:r>
      <w:r>
        <w:rPr>
          <w:rFonts w:ascii="Cambria Math" w:eastAsia="CambriaMath" w:hAnsi="Cambria Math" w:cs="Cambria Math"/>
        </w:rPr>
        <w:t>𝑞</w:t>
      </w:r>
      <w:r w:rsidRPr="00D90F2B">
        <w:rPr>
          <w:rFonts w:ascii="Cambria Math" w:eastAsia="CambriaMath" w:hAnsi="Cambria Math" w:cs="Cambria Math"/>
          <w:vertAlign w:val="subscript"/>
        </w:rPr>
        <w:t>𝑠𝑟𝑣</w:t>
      </w:r>
      <w:r>
        <w:t>, abundance available to the survey, and survival to the beginning of the survey in July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srv</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0C0E560" w14:textId="77777777" w:rsidTr="00D90F2B">
        <w:tc>
          <w:tcPr>
            <w:tcW w:w="715" w:type="dxa"/>
          </w:tcPr>
          <w:p w14:paraId="4DCF5CE1" w14:textId="77777777" w:rsidR="00F24A63" w:rsidRDefault="00F24A63" w:rsidP="009E5C03">
            <w:pPr>
              <w:pStyle w:val="Caption"/>
              <w:ind w:firstLine="0"/>
              <w:jc w:val="center"/>
              <w:rPr>
                <w:color w:val="000000"/>
              </w:rPr>
            </w:pPr>
          </w:p>
        </w:tc>
        <w:tc>
          <w:tcPr>
            <w:tcW w:w="7740" w:type="dxa"/>
          </w:tcPr>
          <w:p w14:paraId="272AFFC1" w14:textId="54988005"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srv</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e>
                    </m:nary>
                  </m:e>
                </m:nary>
                <m:r>
                  <w:rPr>
                    <w:rFonts w:ascii="Cambria Math" w:hAnsi="Cambria Math"/>
                    <w:sz w:val="24"/>
                    <w:szCs w:val="24"/>
                  </w:rPr>
                  <m:t xml:space="preserve"> .</m:t>
                </m:r>
              </m:oMath>
            </m:oMathPara>
          </w:p>
        </w:tc>
        <w:tc>
          <w:tcPr>
            <w:tcW w:w="895" w:type="dxa"/>
            <w:vAlign w:val="bottom"/>
          </w:tcPr>
          <w:p w14:paraId="37A244B0" w14:textId="243C7C4A" w:rsidR="00F24A63" w:rsidRDefault="00F24A63" w:rsidP="00D90F2B">
            <w:pPr>
              <w:pStyle w:val="Caption"/>
              <w:jc w:val="right"/>
              <w:rPr>
                <w:color w:val="000000"/>
              </w:rPr>
            </w:pPr>
            <w:r>
              <w:t>(12)</w:t>
            </w:r>
          </w:p>
          <w:p w14:paraId="6731E8E7" w14:textId="77777777" w:rsidR="00F24A63" w:rsidRDefault="00F24A63" w:rsidP="00D90F2B">
            <w:pPr>
              <w:pStyle w:val="Caption"/>
              <w:ind w:firstLine="0"/>
              <w:jc w:val="right"/>
              <w:rPr>
                <w:color w:val="000000"/>
              </w:rPr>
            </w:pPr>
          </w:p>
        </w:tc>
      </w:tr>
    </w:tbl>
    <w:p w14:paraId="7DF910FD" w14:textId="683ED9FC" w:rsidR="00EB31C7" w:rsidRDefault="00EB31C7" w:rsidP="00EB31C7">
      <w:pPr>
        <w:autoSpaceDE w:val="0"/>
        <w:autoSpaceDN w:val="0"/>
        <w:adjustRightInd w:val="0"/>
      </w:pPr>
      <w:r>
        <w:t>Predicted mark</w:t>
      </w:r>
      <w:r>
        <w:rPr>
          <w:rFonts w:ascii="TimesNewRomanPSMT" w:hAnsi="TimesNewRomanPSMT" w:cs="TimesNewRomanPSMT"/>
        </w:rPr>
        <w:t>–</w:t>
      </w:r>
      <w:r>
        <w:t xml:space="preserve">recapture abundance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MR</m:t>
            </m:r>
          </m:sup>
        </m:sSubSup>
      </m:oMath>
      <w:r>
        <w:t>) is defined as a function of mark</w:t>
      </w:r>
      <w:r>
        <w:rPr>
          <w:rFonts w:ascii="TimesNewRomanPSMT" w:hAnsi="TimesNewRomanPSMT" w:cs="TimesNewRomanPSMT"/>
        </w:rPr>
        <w:t>–</w:t>
      </w:r>
      <w:r>
        <w:t xml:space="preserve">recapture catchability </w:t>
      </w:r>
      <w:r>
        <w:rPr>
          <w:rFonts w:ascii="Cambria Math" w:eastAsia="CambriaMath" w:hAnsi="Cambria Math" w:cs="Cambria Math"/>
        </w:rPr>
        <w:t>𝑞</w:t>
      </w:r>
      <w:r w:rsidRPr="00D90F2B">
        <w:rPr>
          <w:rFonts w:ascii="Cambria Math" w:eastAsia="CambriaMath" w:hAnsi="Cambria Math" w:cs="Cambria Math"/>
          <w:vertAlign w:val="subscript"/>
        </w:rPr>
        <w:t>𝑀𝑅</w:t>
      </w:r>
      <w:r>
        <w:t>, abundance available to the fishery, and survival to the beginning of the NSEI fishery in August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33E9AA6" w14:textId="77777777" w:rsidTr="00D90F2B">
        <w:tc>
          <w:tcPr>
            <w:tcW w:w="715" w:type="dxa"/>
          </w:tcPr>
          <w:p w14:paraId="182AE009" w14:textId="77777777" w:rsidR="00F24A63" w:rsidRDefault="00F24A63" w:rsidP="009E5C03">
            <w:pPr>
              <w:pStyle w:val="Caption"/>
              <w:ind w:firstLine="0"/>
              <w:jc w:val="center"/>
              <w:rPr>
                <w:color w:val="000000"/>
              </w:rPr>
            </w:pPr>
          </w:p>
        </w:tc>
        <w:tc>
          <w:tcPr>
            <w:tcW w:w="7740" w:type="dxa"/>
          </w:tcPr>
          <w:p w14:paraId="3FE1755D" w14:textId="079E1173"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MR</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MR</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 xml:space="preserve"> .</m:t>
                </m:r>
              </m:oMath>
            </m:oMathPara>
          </w:p>
        </w:tc>
        <w:tc>
          <w:tcPr>
            <w:tcW w:w="895" w:type="dxa"/>
            <w:vAlign w:val="bottom"/>
          </w:tcPr>
          <w:p w14:paraId="47603E30" w14:textId="649087AC" w:rsidR="00F24A63" w:rsidRDefault="00F24A63" w:rsidP="00D90F2B">
            <w:pPr>
              <w:pStyle w:val="Caption"/>
              <w:jc w:val="right"/>
              <w:rPr>
                <w:color w:val="000000"/>
              </w:rPr>
            </w:pPr>
            <w:r>
              <w:t>(13)</w:t>
            </w:r>
          </w:p>
          <w:p w14:paraId="523E8344" w14:textId="77777777" w:rsidR="00F24A63" w:rsidRDefault="00F24A63" w:rsidP="00D90F2B">
            <w:pPr>
              <w:pStyle w:val="Caption"/>
              <w:ind w:firstLine="0"/>
              <w:jc w:val="right"/>
              <w:rPr>
                <w:color w:val="000000"/>
              </w:rPr>
            </w:pPr>
          </w:p>
        </w:tc>
      </w:tr>
    </w:tbl>
    <w:p w14:paraId="40237403" w14:textId="77777777" w:rsidR="00F24A63" w:rsidRDefault="00EB31C7" w:rsidP="00EB31C7">
      <w:pPr>
        <w:autoSpaceDE w:val="0"/>
        <w:autoSpaceDN w:val="0"/>
        <w:adjustRightInd w:val="0"/>
      </w:pPr>
      <w:r>
        <w:t xml:space="preserve">Spawning biomass </w:t>
      </w:r>
      <w:r>
        <w:rPr>
          <w:rFonts w:ascii="Cambria Math" w:eastAsia="CambriaMath" w:hAnsi="Cambria Math" w:cs="Cambria Math"/>
        </w:rPr>
        <w:t>𝑆𝐵</w:t>
      </w:r>
      <w:r>
        <w:rPr>
          <w:rFonts w:ascii="CambriaMath" w:eastAsia="CambriaMath" w:cs="CambriaMath"/>
        </w:rPr>
        <w:t xml:space="preserve"> </w:t>
      </w:r>
      <w:r>
        <w:t>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1A7225A" w14:textId="77777777" w:rsidTr="00D90F2B">
        <w:tc>
          <w:tcPr>
            <w:tcW w:w="715" w:type="dxa"/>
          </w:tcPr>
          <w:p w14:paraId="2B266E28" w14:textId="77777777" w:rsidR="00F24A63" w:rsidRDefault="00F24A63" w:rsidP="009E5C03">
            <w:pPr>
              <w:pStyle w:val="Caption"/>
              <w:ind w:firstLine="0"/>
              <w:jc w:val="center"/>
              <w:rPr>
                <w:color w:val="000000"/>
              </w:rPr>
            </w:pPr>
          </w:p>
        </w:tc>
        <w:tc>
          <w:tcPr>
            <w:tcW w:w="7740" w:type="dxa"/>
          </w:tcPr>
          <w:p w14:paraId="7C5CD0EA" w14:textId="08A3BABE" w:rsidR="00F24A63" w:rsidRDefault="00F24A63" w:rsidP="009E5C03">
            <w:pPr>
              <w:pStyle w:val="Caption"/>
              <w:ind w:firstLine="0"/>
              <w:jc w:val="center"/>
              <w:rPr>
                <w:color w:val="000000"/>
              </w:rPr>
            </w:pPr>
            <m:oMathPara>
              <m:oMath>
                <m:r>
                  <w:rPr>
                    <w:rFonts w:ascii="Cambria Math" w:hAnsi="Cambria Math"/>
                  </w:rPr>
                  <m:t xml:space="preserve">SB= </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t,a,f</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sz w:val="24"/>
                    <w:szCs w:val="24"/>
                  </w:rPr>
                  <m:t xml:space="preserve"> ,</m:t>
                </m:r>
              </m:oMath>
            </m:oMathPara>
          </w:p>
        </w:tc>
        <w:tc>
          <w:tcPr>
            <w:tcW w:w="895" w:type="dxa"/>
            <w:vAlign w:val="bottom"/>
          </w:tcPr>
          <w:p w14:paraId="0FC79FCA" w14:textId="6C9C931E" w:rsidR="00F24A63" w:rsidRDefault="00F24A63" w:rsidP="00D90F2B">
            <w:pPr>
              <w:pStyle w:val="Caption"/>
              <w:jc w:val="right"/>
              <w:rPr>
                <w:color w:val="000000"/>
              </w:rPr>
            </w:pPr>
            <w:r>
              <w:t>(14)</w:t>
            </w:r>
          </w:p>
          <w:p w14:paraId="7849C8BE" w14:textId="77777777" w:rsidR="00F24A63" w:rsidRDefault="00F24A63" w:rsidP="00D90F2B">
            <w:pPr>
              <w:pStyle w:val="Caption"/>
              <w:ind w:firstLine="0"/>
              <w:jc w:val="right"/>
              <w:rPr>
                <w:color w:val="000000"/>
              </w:rPr>
            </w:pPr>
          </w:p>
        </w:tc>
      </w:tr>
    </w:tbl>
    <w:p w14:paraId="7C4E35E5" w14:textId="3259274F" w:rsidR="00EB31C7" w:rsidRDefault="00EB31C7" w:rsidP="00D90F2B">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a,f</m:t>
            </m:r>
          </m:sub>
          <m:sup>
            <m:r>
              <w:rPr>
                <w:rFonts w:ascii="Cambria Math" w:hAnsi="Cambria Math"/>
              </w:rPr>
              <m:t>srv</m:t>
            </m:r>
          </m:sup>
        </m:sSubSup>
      </m:oMath>
      <w:r w:rsidR="00911962">
        <w:rPr>
          <w:rFonts w:ascii="Cambria Math" w:eastAsia="CambriaMath" w:hAnsi="Cambria Math" w:cs="Cambria Math"/>
        </w:rPr>
        <w:t xml:space="preserve"> </w:t>
      </w:r>
      <w:r>
        <w:t xml:space="preserve">is mean weight-at-age of females in the longline survey, </w:t>
      </w:r>
      <m:oMath>
        <m:sSubSup>
          <m:sSubSupPr>
            <m:ctrlPr>
              <w:rPr>
                <w:rFonts w:ascii="Cambria Math" w:hAnsi="Cambria Math"/>
                <w:i/>
              </w:rPr>
            </m:ctrlPr>
          </m:sSubSupPr>
          <m:e>
            <m:r>
              <w:rPr>
                <w:rFonts w:ascii="Cambria Math" w:hAnsi="Cambria Math"/>
              </w:rPr>
              <m:t>S</m:t>
            </m:r>
          </m:e>
          <m:sub>
            <m:r>
              <w:rPr>
                <w:rFonts w:ascii="Cambria Math" w:hAnsi="Cambria Math"/>
              </w:rPr>
              <m:t>t,a,f</m:t>
            </m:r>
          </m:sub>
          <m:sup>
            <m:r>
              <w:rPr>
                <w:rFonts w:ascii="Cambria Math" w:hAnsi="Cambria Math"/>
              </w:rPr>
              <m:t>spawn</m:t>
            </m:r>
          </m:sup>
        </m:sSubSup>
      </m:oMath>
      <w:r w:rsidR="00911962">
        <w:rPr>
          <w:rFonts w:ascii="Cambria Math" w:eastAsia="CambriaMath" w:hAnsi="Cambria Math" w:cs="Cambria Math"/>
        </w:rPr>
        <w:t xml:space="preserve"> </w:t>
      </w:r>
      <w:r>
        <w:t xml:space="preserve">is the fraction of </w:t>
      </w:r>
      <w:r w:rsidRPr="00911962">
        <w:t xml:space="preserve">females surviving to spawn in February, and </w:t>
      </w:r>
      <w:r w:rsidRPr="00911962">
        <w:rPr>
          <w:rFonts w:ascii="Cambria Math" w:eastAsia="CambriaMath" w:hAnsi="Cambria Math" w:cs="Cambria Math"/>
        </w:rPr>
        <w:t>𝑝</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the proportion of mature females-at-age. In the single sex model, proportion of females-at-age in the survey </w:t>
      </w:r>
      <w:r w:rsidRPr="00911962">
        <w:rPr>
          <w:rFonts w:ascii="Cambria Math" w:eastAsia="CambriaMath" w:hAnsi="Cambria Math" w:cs="Cambria Math"/>
        </w:rPr>
        <w:t>𝑟</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used to obtain the female portion of the </w:t>
      </w:r>
      <w:r w:rsidRPr="00911962">
        <w:rPr>
          <w:rFonts w:ascii="Cambria Math" w:eastAsia="CambriaMath" w:hAnsi="Cambria Math" w:cs="Cambria Math"/>
        </w:rPr>
        <w:t>𝑁</w:t>
      </w:r>
      <w:r w:rsidRPr="00911962">
        <w:rPr>
          <w:rFonts w:ascii="CambriaMath" w:eastAsia="CambriaMath" w:cs="CambriaMath"/>
        </w:rPr>
        <w:t xml:space="preserve"> </w:t>
      </w:r>
      <w:r w:rsidRPr="00911962">
        <w:t>matrix.</w:t>
      </w:r>
    </w:p>
    <w:p w14:paraId="5F769E15" w14:textId="77777777" w:rsidR="00EB31C7" w:rsidRDefault="00EB31C7" w:rsidP="00EB31C7">
      <w:pPr>
        <w:autoSpaceDE w:val="0"/>
        <w:autoSpaceDN w:val="0"/>
        <w:adjustRightInd w:val="0"/>
      </w:pPr>
      <w:r>
        <w:t>Predicted survey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2D33992" w14:textId="77777777" w:rsidTr="00D90F2B">
        <w:tc>
          <w:tcPr>
            <w:tcW w:w="715" w:type="dxa"/>
          </w:tcPr>
          <w:p w14:paraId="20C7FE21" w14:textId="77777777" w:rsidR="00F24A63" w:rsidRDefault="00F24A63" w:rsidP="009E5C03">
            <w:pPr>
              <w:pStyle w:val="Caption"/>
              <w:ind w:firstLine="0"/>
              <w:jc w:val="center"/>
              <w:rPr>
                <w:color w:val="000000"/>
              </w:rPr>
            </w:pPr>
          </w:p>
        </w:tc>
        <w:tc>
          <w:tcPr>
            <w:tcW w:w="7740" w:type="dxa"/>
          </w:tcPr>
          <w:p w14:paraId="336CF01C" w14:textId="7834B578"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e>
                    </m:nary>
                  </m:den>
                </m:f>
                <m:r>
                  <w:rPr>
                    <w:rFonts w:ascii="Cambria Math" w:hAnsi="Cambria Math"/>
                    <w:sz w:val="24"/>
                    <w:szCs w:val="24"/>
                  </w:rPr>
                  <m:t xml:space="preserve"> ,</m:t>
                </m:r>
              </m:oMath>
            </m:oMathPara>
          </w:p>
        </w:tc>
        <w:tc>
          <w:tcPr>
            <w:tcW w:w="895" w:type="dxa"/>
            <w:vAlign w:val="center"/>
          </w:tcPr>
          <w:p w14:paraId="5606ED87" w14:textId="45567ED7" w:rsidR="00F24A63" w:rsidRDefault="00F24A63" w:rsidP="00D90F2B">
            <w:pPr>
              <w:pStyle w:val="Caption"/>
              <w:jc w:val="right"/>
              <w:rPr>
                <w:color w:val="000000"/>
              </w:rPr>
            </w:pPr>
            <w:r>
              <w:t>(15)</w:t>
            </w:r>
          </w:p>
        </w:tc>
      </w:tr>
    </w:tbl>
    <w:p w14:paraId="7BF7D13C" w14:textId="150462A3" w:rsidR="00EB31C7" w:rsidRDefault="00EB31C7" w:rsidP="00EB31C7">
      <w:pPr>
        <w:autoSpaceDE w:val="0"/>
        <w:autoSpaceDN w:val="0"/>
        <w:adjustRightInd w:val="0"/>
      </w:pPr>
      <w:r>
        <w:t xml:space="preserve">where </w:t>
      </w:r>
      <w:r>
        <w:rPr>
          <w:rFonts w:ascii="Cambria Math" w:eastAsia="CambriaMath" w:hAnsi="Cambria Math" w:cs="Cambria Math"/>
        </w:rPr>
        <w:t>𝛺</w:t>
      </w:r>
      <w:r>
        <w:rPr>
          <w:rFonts w:ascii="Cambria Math" w:eastAsia="CambriaMath" w:hAnsi="Cambria Math" w:cs="Cambria Math"/>
          <w:sz w:val="17"/>
          <w:szCs w:val="17"/>
        </w:rPr>
        <w:t>𝑎</w:t>
      </w:r>
      <w:r w:rsidR="00626412">
        <w:rPr>
          <w:rFonts w:ascii="CambriaMath" w:eastAsia="CambriaMath" w:cs="Cambria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rPr>
          <w:rFonts w:ascii="CambriaMath" w:eastAsia="CambriaMath" w:cs="CambriaMath"/>
          <w:sz w:val="17"/>
          <w:szCs w:val="17"/>
        </w:rPr>
        <w:t xml:space="preserve"> </w:t>
      </w:r>
      <w:r>
        <w:t>is the ageing error matrix. Predicted fishery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B195C7B" w14:textId="77777777" w:rsidTr="00D90F2B">
        <w:tc>
          <w:tcPr>
            <w:tcW w:w="715" w:type="dxa"/>
          </w:tcPr>
          <w:p w14:paraId="22A1BEB6" w14:textId="77777777" w:rsidR="00F24A63" w:rsidRDefault="00F24A63" w:rsidP="009E5C03">
            <w:pPr>
              <w:pStyle w:val="Caption"/>
              <w:ind w:firstLine="0"/>
              <w:jc w:val="center"/>
              <w:rPr>
                <w:color w:val="000000"/>
              </w:rPr>
            </w:pPr>
          </w:p>
        </w:tc>
        <w:tc>
          <w:tcPr>
            <w:tcW w:w="7740" w:type="dxa"/>
          </w:tcPr>
          <w:p w14:paraId="321E1852" w14:textId="4F5C9592"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e>
                    </m:nary>
                  </m:den>
                </m:f>
                <m:r>
                  <w:rPr>
                    <w:rFonts w:ascii="Cambria Math" w:hAnsi="Cambria Math"/>
                    <w:sz w:val="24"/>
                    <w:szCs w:val="24"/>
                  </w:rPr>
                  <m:t xml:space="preserve"> ,</m:t>
                </m:r>
              </m:oMath>
            </m:oMathPara>
          </w:p>
        </w:tc>
        <w:tc>
          <w:tcPr>
            <w:tcW w:w="895" w:type="dxa"/>
            <w:vAlign w:val="center"/>
          </w:tcPr>
          <w:p w14:paraId="2641F323" w14:textId="09790B35" w:rsidR="00F24A63" w:rsidRDefault="00F24A63" w:rsidP="00D90F2B">
            <w:pPr>
              <w:pStyle w:val="Caption"/>
              <w:jc w:val="right"/>
              <w:rPr>
                <w:color w:val="000000"/>
              </w:rPr>
            </w:pPr>
            <w:r>
              <w:t>(16)</w:t>
            </w:r>
          </w:p>
        </w:tc>
      </w:tr>
    </w:tbl>
    <w:p w14:paraId="1FC588FC" w14:textId="40DEF1C1" w:rsidR="00EB31C7" w:rsidRDefault="00EB31C7" w:rsidP="00EB31C7">
      <w:pPr>
        <w:autoSpaceDE w:val="0"/>
        <w:autoSpaceDN w:val="0"/>
        <w:adjustRightInd w:val="0"/>
      </w:pPr>
      <w:r>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t,a,k</m:t>
            </m:r>
          </m:sub>
        </m:sSub>
      </m:oMath>
      <w:r w:rsidR="00626412">
        <w:rPr>
          <w:rFonts w:ascii="Cambria Math" w:eastAsia="CambriaMath" w:hAnsi="Cambria Math" w:cs="Cambria Math"/>
        </w:rPr>
        <w:t xml:space="preserve"> </w:t>
      </w:r>
      <w:r>
        <w:t>is the predicted landed catch in numbers-at-age by sex derived from a modified Baranov catch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E9E4973" w14:textId="77777777" w:rsidTr="00D90F2B">
        <w:tc>
          <w:tcPr>
            <w:tcW w:w="715" w:type="dxa"/>
          </w:tcPr>
          <w:p w14:paraId="37975DAF" w14:textId="77777777" w:rsidR="00F24A63" w:rsidRDefault="00F24A63" w:rsidP="009E5C03">
            <w:pPr>
              <w:pStyle w:val="Caption"/>
              <w:ind w:firstLine="0"/>
              <w:jc w:val="center"/>
              <w:rPr>
                <w:color w:val="000000"/>
              </w:rPr>
            </w:pPr>
          </w:p>
        </w:tc>
        <w:tc>
          <w:tcPr>
            <w:tcW w:w="7740" w:type="dxa"/>
          </w:tcPr>
          <w:p w14:paraId="44F1D66B" w14:textId="6B559A92"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r>
                  <w:rPr>
                    <w:rFonts w:ascii="Cambria Math" w:hAnsi="Cambria Math"/>
                    <w:sz w:val="24"/>
                    <w:szCs w:val="24"/>
                  </w:rPr>
                  <m:t>,</m:t>
                </m:r>
              </m:oMath>
            </m:oMathPara>
          </w:p>
        </w:tc>
        <w:tc>
          <w:tcPr>
            <w:tcW w:w="895" w:type="dxa"/>
            <w:vAlign w:val="center"/>
          </w:tcPr>
          <w:p w14:paraId="1689C6DA" w14:textId="10E3B7AA" w:rsidR="00F24A63" w:rsidRDefault="00F24A63" w:rsidP="00D90F2B">
            <w:pPr>
              <w:pStyle w:val="Caption"/>
              <w:jc w:val="right"/>
              <w:rPr>
                <w:color w:val="000000"/>
              </w:rPr>
            </w:pPr>
            <w:r>
              <w:t>(17)</w:t>
            </w:r>
          </w:p>
        </w:tc>
      </w:tr>
    </w:tbl>
    <w:p w14:paraId="1711917A" w14:textId="5A4CD48D" w:rsidR="00EB31C7" w:rsidRDefault="00EB31C7" w:rsidP="00D90F2B">
      <w:pPr>
        <w:autoSpaceDE w:val="0"/>
        <w:autoSpaceDN w:val="0"/>
        <w:adjustRightInd w:val="0"/>
      </w:pPr>
      <w:r>
        <w:t xml:space="preserve">where </w:t>
      </w:r>
      <w:r w:rsidRPr="00626412">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Pr>
          <w:rFonts w:ascii="CambriaMath" w:eastAsia="CambriaMath" w:cs="CambriaMath"/>
          <w:sz w:val="17"/>
          <w:szCs w:val="17"/>
        </w:rPr>
        <w:t xml:space="preserve"> </w:t>
      </w:r>
      <w:r>
        <w:t>is the assumed probability of retention by age and sex (Figure 1</w:t>
      </w:r>
      <w:r w:rsidR="0097660C">
        <w:t>2</w:t>
      </w:r>
      <w:r>
        <w:t>).</w:t>
      </w:r>
    </w:p>
    <w:p w14:paraId="27764DBE" w14:textId="387F1349" w:rsidR="00EB31C7" w:rsidRDefault="00EB31C7" w:rsidP="00EB31C7">
      <w:pPr>
        <w:autoSpaceDE w:val="0"/>
        <w:autoSpaceDN w:val="0"/>
        <w:adjustRightInd w:val="0"/>
      </w:pPr>
      <w:r>
        <w:t xml:space="preserve">Predicted landed catch in biomass </w:t>
      </w:r>
      <m:oMath>
        <m:acc>
          <m:accPr>
            <m:ctrlPr>
              <w:rPr>
                <w:rFonts w:ascii="Cambria Math" w:hAnsi="Cambria Math"/>
                <w:i/>
              </w:rPr>
            </m:ctrlPr>
          </m:accPr>
          <m:e>
            <m:r>
              <w:rPr>
                <w:rFonts w:ascii="Cambria Math" w:hAnsi="Cambria Math"/>
              </w:rPr>
              <m:t>Y</m:t>
            </m:r>
          </m:e>
        </m:acc>
      </m:oMath>
      <w:r>
        <w:rPr>
          <w:rFonts w:ascii="CambriaMath" w:eastAsia="CambriaMath" w:cs="CambriaMath"/>
        </w:rPr>
        <w:t xml:space="preserve"> </w:t>
      </w:r>
      <w:r>
        <w:t xml:space="preserve">is calculated as the product of fishery weight-at-age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fsh</m:t>
            </m:r>
          </m:sup>
        </m:sSubSup>
      </m:oMath>
      <w:r w:rsidR="00626412">
        <w:t xml:space="preserve"> </w:t>
      </w:r>
      <w:r>
        <w:t>and landed catch in numbers-at-age: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92E7660" w14:textId="77777777" w:rsidTr="00430C74">
        <w:tc>
          <w:tcPr>
            <w:tcW w:w="715" w:type="dxa"/>
          </w:tcPr>
          <w:p w14:paraId="4E44B61E" w14:textId="77777777" w:rsidR="00F24A63" w:rsidRDefault="00F24A63" w:rsidP="009E5C03">
            <w:pPr>
              <w:pStyle w:val="Caption"/>
              <w:ind w:firstLine="0"/>
              <w:jc w:val="center"/>
              <w:rPr>
                <w:color w:val="000000"/>
              </w:rPr>
            </w:pPr>
          </w:p>
        </w:tc>
        <w:tc>
          <w:tcPr>
            <w:tcW w:w="7740" w:type="dxa"/>
          </w:tcPr>
          <w:p w14:paraId="3D0B7AC9" w14:textId="5816F6E3"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fsh</m:t>
                            </m:r>
                          </m:sup>
                        </m:sSubSup>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e>
                </m:nary>
                <m:r>
                  <w:rPr>
                    <w:rFonts w:ascii="Cambria Math" w:hAnsi="Cambria Math"/>
                    <w:sz w:val="24"/>
                    <w:szCs w:val="24"/>
                  </w:rPr>
                  <m:t xml:space="preserve"> .</m:t>
                </m:r>
              </m:oMath>
            </m:oMathPara>
          </w:p>
        </w:tc>
        <w:tc>
          <w:tcPr>
            <w:tcW w:w="895" w:type="dxa"/>
            <w:vAlign w:val="center"/>
          </w:tcPr>
          <w:p w14:paraId="455BA65D" w14:textId="364384A0" w:rsidR="00F24A63" w:rsidRDefault="00F24A63" w:rsidP="00D90F2B">
            <w:pPr>
              <w:pStyle w:val="Caption"/>
              <w:jc w:val="right"/>
              <w:rPr>
                <w:color w:val="000000"/>
              </w:rPr>
            </w:pPr>
            <w:r>
              <w:t>(18)</w:t>
            </w:r>
          </w:p>
        </w:tc>
      </w:tr>
    </w:tbl>
    <w:p w14:paraId="6ED5245D" w14:textId="4E2857C4" w:rsidR="00EB31C7" w:rsidRDefault="00EB31C7" w:rsidP="00EB31C7">
      <w:pPr>
        <w:autoSpaceDE w:val="0"/>
        <w:autoSpaceDN w:val="0"/>
        <w:adjustRightInd w:val="0"/>
      </w:pPr>
      <w:r>
        <w:t>The predicted biomass of discarded sablefish estimated to die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m:t>
            </m:r>
          </m:sub>
        </m:sSub>
      </m:oMath>
      <w:r>
        <w:t>) with an assumed discard mortality (</w:t>
      </w:r>
      <w:r>
        <w:rPr>
          <w:rFonts w:ascii="Cambria Math" w:eastAsia="CambriaMath" w:hAnsi="Cambria Math" w:cs="Cambria Math"/>
        </w:rPr>
        <w:t>𝐷</w:t>
      </w:r>
      <w:r>
        <w:t>) of 0.16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57AC3317" w14:textId="77777777" w:rsidTr="00430C74">
        <w:tc>
          <w:tcPr>
            <w:tcW w:w="715" w:type="dxa"/>
          </w:tcPr>
          <w:p w14:paraId="6DA3CB0A" w14:textId="77777777" w:rsidR="00F24A63" w:rsidRDefault="00F24A63" w:rsidP="009E5C03">
            <w:pPr>
              <w:pStyle w:val="Caption"/>
              <w:ind w:firstLine="0"/>
              <w:jc w:val="center"/>
              <w:rPr>
                <w:color w:val="000000"/>
              </w:rPr>
            </w:pPr>
          </w:p>
        </w:tc>
        <w:tc>
          <w:tcPr>
            <w:tcW w:w="7740" w:type="dxa"/>
          </w:tcPr>
          <w:p w14:paraId="3FB1425B" w14:textId="0B84EDBE"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W</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e>
                    </m:nary>
                  </m:e>
                </m:nary>
                <m:r>
                  <w:rPr>
                    <w:rFonts w:ascii="Cambria Math" w:hAnsi="Cambria Math"/>
                    <w:sz w:val="24"/>
                    <w:szCs w:val="24"/>
                  </w:rPr>
                  <m:t xml:space="preserve"> .</m:t>
                </m:r>
              </m:oMath>
            </m:oMathPara>
          </w:p>
        </w:tc>
        <w:tc>
          <w:tcPr>
            <w:tcW w:w="895" w:type="dxa"/>
            <w:vAlign w:val="center"/>
          </w:tcPr>
          <w:p w14:paraId="02001181" w14:textId="44051956" w:rsidR="00F24A63" w:rsidRDefault="00F24A63" w:rsidP="00D90F2B">
            <w:pPr>
              <w:pStyle w:val="Caption"/>
              <w:jc w:val="right"/>
              <w:rPr>
                <w:color w:val="000000"/>
              </w:rPr>
            </w:pPr>
            <w:r>
              <w:t>(19)</w:t>
            </w:r>
          </w:p>
        </w:tc>
      </w:tr>
    </w:tbl>
    <w:p w14:paraId="0D1484F4" w14:textId="16C1FCE9" w:rsidR="00EB31C7" w:rsidRDefault="00EB31C7" w:rsidP="00EB31C7">
      <w:pPr>
        <w:autoSpaceDE w:val="0"/>
        <w:autoSpaceDN w:val="0"/>
        <w:adjustRightInd w:val="0"/>
      </w:pPr>
      <w:r>
        <w:t>Predicted survey length compositions are calculated using the sex-specific age-length keys (</w:t>
      </w:r>
      <w:r w:rsidRPr="005F7CAC">
        <w:rPr>
          <w:rFonts w:ascii="Cambria Math" w:eastAsia="CambriaMath" w:hAnsi="Cambria Math" w:cs="Cambria Math"/>
        </w:rPr>
        <w:t>𝛬</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𝑙</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t>),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7EFF2AFC" w14:textId="77777777" w:rsidTr="00430C74">
        <w:tc>
          <w:tcPr>
            <w:tcW w:w="715" w:type="dxa"/>
          </w:tcPr>
          <w:p w14:paraId="2F03E02B" w14:textId="77777777" w:rsidR="00F24A63" w:rsidRDefault="00F24A63" w:rsidP="009E5C03">
            <w:pPr>
              <w:pStyle w:val="Caption"/>
              <w:ind w:firstLine="0"/>
              <w:jc w:val="center"/>
              <w:rPr>
                <w:color w:val="000000"/>
              </w:rPr>
            </w:pPr>
          </w:p>
        </w:tc>
        <w:tc>
          <w:tcPr>
            <w:tcW w:w="7740" w:type="dxa"/>
          </w:tcPr>
          <w:p w14:paraId="42BBADB5" w14:textId="22C802EF"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den>
                </m:f>
                <m:r>
                  <w:rPr>
                    <w:rFonts w:ascii="Cambria Math" w:hAnsi="Cambria Math"/>
                    <w:sz w:val="24"/>
                    <w:szCs w:val="24"/>
                  </w:rPr>
                  <m:t xml:space="preserve"> .</m:t>
                </m:r>
              </m:oMath>
            </m:oMathPara>
          </w:p>
        </w:tc>
        <w:tc>
          <w:tcPr>
            <w:tcW w:w="895" w:type="dxa"/>
            <w:vAlign w:val="center"/>
          </w:tcPr>
          <w:p w14:paraId="700EB33D" w14:textId="54C41EE0" w:rsidR="00F24A63" w:rsidRDefault="00F24A63" w:rsidP="00D90F2B">
            <w:pPr>
              <w:pStyle w:val="Caption"/>
              <w:jc w:val="right"/>
              <w:rPr>
                <w:color w:val="000000"/>
              </w:rPr>
            </w:pPr>
            <w:r>
              <w:t>(20)</w:t>
            </w:r>
          </w:p>
        </w:tc>
      </w:tr>
    </w:tbl>
    <w:p w14:paraId="25C6853E" w14:textId="77777777" w:rsidR="00EB31C7" w:rsidRDefault="00EB31C7" w:rsidP="00EB31C7">
      <w:pPr>
        <w:autoSpaceDE w:val="0"/>
        <w:autoSpaceDN w:val="0"/>
        <w:adjustRightInd w:val="0"/>
      </w:pPr>
      <w:r>
        <w:t>Similarly, fishery length compositions are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0335D0BA" w14:textId="77777777" w:rsidTr="00430C74">
        <w:tc>
          <w:tcPr>
            <w:tcW w:w="715" w:type="dxa"/>
          </w:tcPr>
          <w:p w14:paraId="65C30E3A" w14:textId="77777777" w:rsidR="00F24A63" w:rsidRDefault="00F24A63" w:rsidP="009E5C03">
            <w:pPr>
              <w:pStyle w:val="Caption"/>
              <w:ind w:firstLine="0"/>
              <w:jc w:val="center"/>
              <w:rPr>
                <w:color w:val="000000"/>
              </w:rPr>
            </w:pPr>
          </w:p>
        </w:tc>
        <w:tc>
          <w:tcPr>
            <w:tcW w:w="7740" w:type="dxa"/>
          </w:tcPr>
          <w:p w14:paraId="0705B5D1" w14:textId="69A5B926"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den>
                </m:f>
                <m:r>
                  <w:rPr>
                    <w:rFonts w:ascii="Cambria Math" w:hAnsi="Cambria Math"/>
                    <w:sz w:val="24"/>
                    <w:szCs w:val="24"/>
                  </w:rPr>
                  <m:t xml:space="preserve"> .</m:t>
                </m:r>
              </m:oMath>
            </m:oMathPara>
          </w:p>
        </w:tc>
        <w:tc>
          <w:tcPr>
            <w:tcW w:w="895" w:type="dxa"/>
            <w:vAlign w:val="center"/>
          </w:tcPr>
          <w:p w14:paraId="4AA0504F" w14:textId="49D55315" w:rsidR="00F24A63" w:rsidRDefault="00F24A63" w:rsidP="00D90F2B">
            <w:pPr>
              <w:pStyle w:val="Caption"/>
              <w:jc w:val="right"/>
              <w:rPr>
                <w:color w:val="000000"/>
              </w:rPr>
            </w:pPr>
            <w:r>
              <w:t>(21)</w:t>
            </w:r>
          </w:p>
        </w:tc>
      </w:tr>
    </w:tbl>
    <w:p w14:paraId="611BD607" w14:textId="4959024F" w:rsidR="005F7CAC" w:rsidRDefault="005F7CAC" w:rsidP="00D90F2B">
      <w:pPr>
        <w:autoSpaceDE w:val="0"/>
        <w:autoSpaceDN w:val="0"/>
        <w:adjustRightInd w:val="0"/>
      </w:pPr>
    </w:p>
    <w:p w14:paraId="7EEFDB28" w14:textId="77777777" w:rsidR="00EB31C7" w:rsidRDefault="00EB31C7" w:rsidP="00D90F2B">
      <w:pPr>
        <w:autoSpaceDE w:val="0"/>
        <w:autoSpaceDN w:val="0"/>
        <w:adjustRightInd w:val="0"/>
        <w:rPr>
          <w:b/>
          <w:bCs/>
          <w:sz w:val="22"/>
          <w:szCs w:val="22"/>
        </w:rPr>
      </w:pPr>
      <w:r>
        <w:rPr>
          <w:b/>
          <w:bCs/>
          <w:sz w:val="28"/>
          <w:szCs w:val="28"/>
        </w:rPr>
        <w:t>B</w:t>
      </w:r>
      <w:r>
        <w:rPr>
          <w:b/>
          <w:bCs/>
          <w:sz w:val="22"/>
          <w:szCs w:val="22"/>
        </w:rPr>
        <w:t xml:space="preserve">IOLOGICAL </w:t>
      </w:r>
      <w:r>
        <w:rPr>
          <w:b/>
          <w:bCs/>
          <w:sz w:val="28"/>
          <w:szCs w:val="28"/>
        </w:rPr>
        <w:t>R</w:t>
      </w:r>
      <w:r>
        <w:rPr>
          <w:b/>
          <w:bCs/>
          <w:sz w:val="22"/>
          <w:szCs w:val="22"/>
        </w:rPr>
        <w:t xml:space="preserve">EFERENCE </w:t>
      </w:r>
      <w:r>
        <w:rPr>
          <w:b/>
          <w:bCs/>
          <w:sz w:val="28"/>
          <w:szCs w:val="28"/>
        </w:rPr>
        <w:t>P</w:t>
      </w:r>
      <w:r>
        <w:rPr>
          <w:b/>
          <w:bCs/>
          <w:sz w:val="22"/>
          <w:szCs w:val="22"/>
        </w:rPr>
        <w:t>OINTS</w:t>
      </w:r>
    </w:p>
    <w:p w14:paraId="74F5DB7C" w14:textId="436D1022" w:rsidR="00EB31C7" w:rsidRDefault="00EB31C7" w:rsidP="00D90F2B">
      <w:pPr>
        <w:autoSpaceDE w:val="0"/>
        <w:autoSpaceDN w:val="0"/>
        <w:adjustRightInd w:val="0"/>
      </w:pPr>
      <w:r>
        <w:t>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14:paraId="656B2026" w14:textId="02679276" w:rsidR="00EB31C7" w:rsidRDefault="00EB31C7" w:rsidP="00EB31C7">
      <w:pPr>
        <w:autoSpaceDE w:val="0"/>
        <w:autoSpaceDN w:val="0"/>
        <w:adjustRightInd w:val="0"/>
      </w:pPr>
      <w:r>
        <w:t>The theoretical numbers-at-age per recruit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t xml:space="preserve">) under the current harvest policy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(the fishing mortality that results in a SPR of 50%) is initialized with 1, then populated assuming the most </w:t>
      </w:r>
      <w:r>
        <w:rPr>
          <w:rFonts w:ascii="TimesNewRomanPSMT" w:hAnsi="TimesNewRomanPSMT" w:cs="TimesNewRomanPSMT"/>
        </w:rPr>
        <w:t>recent year’s values (</w:t>
      </w:r>
      <w:r>
        <w:rPr>
          <w:rFonts w:ascii="Cambria Math" w:eastAsia="CambriaMath" w:hAnsi="Cambria Math" w:cs="Cambria Math"/>
        </w:rPr>
        <w:t>𝑇</w:t>
      </w:r>
      <w:r>
        <w:t xml:space="preserve">) for female fishery selectivity-at-age and estimated </w:t>
      </w:r>
      <w:r w:rsidR="00E02F78">
        <w:rPr>
          <w:rFonts w:ascii="Cambria Math" w:eastAsia="CambriaMath" w:hAnsi="Cambria Math" w:cs="Cambria Math"/>
        </w:rPr>
        <w:t>𝐹</w:t>
      </w:r>
      <w:r w:rsidR="00E02F78" w:rsidRPr="009E5C03">
        <w:rPr>
          <w:rFonts w:ascii="CambriaMath" w:eastAsia="CambriaMath" w:cs="CambriaMath"/>
          <w:vertAlign w:val="subscript"/>
        </w:rPr>
        <w:t>50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F4E0FE6" w14:textId="77777777" w:rsidTr="009E5C03">
        <w:tc>
          <w:tcPr>
            <w:tcW w:w="715" w:type="dxa"/>
          </w:tcPr>
          <w:p w14:paraId="15DF74B9" w14:textId="77777777" w:rsidR="00430C74" w:rsidRDefault="00430C74" w:rsidP="009E5C03">
            <w:pPr>
              <w:pStyle w:val="Caption"/>
              <w:ind w:firstLine="0"/>
              <w:jc w:val="center"/>
              <w:rPr>
                <w:color w:val="000000"/>
              </w:rPr>
            </w:pPr>
          </w:p>
        </w:tc>
        <w:tc>
          <w:tcPr>
            <w:tcW w:w="7740" w:type="dxa"/>
          </w:tcPr>
          <w:p w14:paraId="388DA630" w14:textId="3A913379"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T,a,fem</m:t>
                                </m:r>
                              </m:sub>
                              <m:sup>
                                <m:r>
                                  <w:rPr>
                                    <w:rFonts w:ascii="Cambria Math" w:hAnsi="Cambria Math"/>
                                    <w:sz w:val="20"/>
                                  </w:rPr>
                                  <m:t>fsh</m:t>
                                </m:r>
                              </m:sup>
                            </m:sSubSup>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2D2D5622" w14:textId="02174EA2" w:rsidR="00430C74" w:rsidRDefault="00430C74" w:rsidP="009E5C03">
            <w:pPr>
              <w:pStyle w:val="Caption"/>
              <w:jc w:val="right"/>
              <w:rPr>
                <w:color w:val="000000"/>
              </w:rPr>
            </w:pPr>
            <w:r>
              <w:t>(22)</w:t>
            </w:r>
          </w:p>
        </w:tc>
      </w:tr>
    </w:tbl>
    <w:p w14:paraId="587D8527" w14:textId="6A65E80C" w:rsidR="00EB31C7" w:rsidRDefault="00EB31C7" w:rsidP="00EB31C7">
      <w:pPr>
        <w:autoSpaceDE w:val="0"/>
        <w:autoSpaceDN w:val="0"/>
        <w:adjustRightInd w:val="0"/>
      </w:pPr>
      <w:r>
        <w:t xml:space="preserve">The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rsidR="006517DA">
        <w:rPr>
          <w:rFonts w:ascii="Cambria Math" w:eastAsia="CambriaMath" w:hAnsi="Cambria Math" w:cs="Cambria Math"/>
        </w:rPr>
        <w:t xml:space="preserve"> </w:t>
      </w:r>
      <w:r>
        <w:t>under unfished conditions (relating to an SPR of 100%) collapses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CE0DC15" w14:textId="77777777" w:rsidTr="009E5C03">
        <w:tc>
          <w:tcPr>
            <w:tcW w:w="715" w:type="dxa"/>
          </w:tcPr>
          <w:p w14:paraId="5B31F953" w14:textId="77777777" w:rsidR="00430C74" w:rsidRDefault="00430C74" w:rsidP="009E5C03">
            <w:pPr>
              <w:pStyle w:val="Caption"/>
              <w:ind w:firstLine="0"/>
              <w:jc w:val="center"/>
              <w:rPr>
                <w:color w:val="000000"/>
              </w:rPr>
            </w:pPr>
          </w:p>
        </w:tc>
        <w:tc>
          <w:tcPr>
            <w:tcW w:w="7740" w:type="dxa"/>
          </w:tcPr>
          <w:p w14:paraId="2736BF25" w14:textId="6A58237B"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7A4FA7AF" w14:textId="676411DD" w:rsidR="00430C74" w:rsidRDefault="00430C74" w:rsidP="009E5C03">
            <w:pPr>
              <w:pStyle w:val="Caption"/>
              <w:jc w:val="right"/>
              <w:rPr>
                <w:color w:val="000000"/>
              </w:rPr>
            </w:pPr>
            <w:r>
              <w:t>(23)</w:t>
            </w:r>
          </w:p>
        </w:tc>
      </w:tr>
    </w:tbl>
    <w:p w14:paraId="0A526285" w14:textId="1DF7602A" w:rsidR="00EB31C7" w:rsidRDefault="00EB31C7" w:rsidP="00EB31C7">
      <w:pPr>
        <w:autoSpaceDE w:val="0"/>
        <w:autoSpaceDN w:val="0"/>
        <w:adjustRightInd w:val="0"/>
      </w:pPr>
      <w:r>
        <w:t>The spawning biomass per recruit (</w:t>
      </w:r>
      <w:r>
        <w:rPr>
          <w:rFonts w:ascii="Cambria Math" w:eastAsia="CambriaMath" w:hAnsi="Cambria Math" w:cs="Cambria Math"/>
        </w:rPr>
        <w:t>𝑆𝐵𝑃𝑅</w:t>
      </w:r>
      <w:r w:rsidRPr="00D90F2B">
        <w:rPr>
          <w:rFonts w:ascii="Cambria Math" w:eastAsia="CambriaMath" w:hAnsi="Cambria Math" w:cs="Cambria Math"/>
          <w:vertAlign w:val="subscript"/>
        </w:rPr>
        <w:t>𝑆𝑃𝑅</w:t>
      </w:r>
      <w:r>
        <w:t xml:space="preserve">) under fished (e.g., </w:t>
      </w:r>
      <w:r>
        <w:rPr>
          <w:rFonts w:ascii="Cambria Math" w:eastAsia="CambriaMath" w:hAnsi="Cambria Math" w:cs="Cambria Math"/>
        </w:rPr>
        <w:t>𝑆𝑃𝑅</w:t>
      </w:r>
      <w:r>
        <w:t>=50%) and unfished (</w:t>
      </w:r>
      <w:r>
        <w:rPr>
          <w:rFonts w:ascii="Cambria Math" w:eastAsia="CambriaMath" w:hAnsi="Cambria Math" w:cs="Cambria Math"/>
        </w:rPr>
        <w:t>𝑆𝑃𝑅</w:t>
      </w:r>
      <w:r>
        <w:t>=100%) conditions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1ED2B3A" w14:textId="77777777" w:rsidTr="009E5C03">
        <w:tc>
          <w:tcPr>
            <w:tcW w:w="715" w:type="dxa"/>
          </w:tcPr>
          <w:p w14:paraId="060B6428" w14:textId="77777777" w:rsidR="00430C74" w:rsidRDefault="00430C74" w:rsidP="009E5C03">
            <w:pPr>
              <w:pStyle w:val="Caption"/>
              <w:ind w:firstLine="0"/>
              <w:jc w:val="center"/>
              <w:rPr>
                <w:color w:val="000000"/>
              </w:rPr>
            </w:pPr>
          </w:p>
        </w:tc>
        <w:tc>
          <w:tcPr>
            <w:tcW w:w="7740" w:type="dxa"/>
          </w:tcPr>
          <w:p w14:paraId="7E0DF3F3" w14:textId="7DB741FB"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N</m:t>
                        </m:r>
                      </m:e>
                      <m:sub>
                        <m:r>
                          <w:rPr>
                            <w:rFonts w:ascii="Cambria Math" w:hAnsi="Cambria Math"/>
                          </w:rPr>
                          <m:t>a</m:t>
                        </m:r>
                      </m:sub>
                      <m:sup>
                        <m:r>
                          <w:rPr>
                            <w:rFonts w:ascii="Cambria Math" w:hAnsi="Cambria Math"/>
                          </w:rPr>
                          <m:t>spr</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rPr>
                  <m:t>.</m:t>
                </m:r>
              </m:oMath>
            </m:oMathPara>
          </w:p>
        </w:tc>
        <w:tc>
          <w:tcPr>
            <w:tcW w:w="895" w:type="dxa"/>
            <w:vAlign w:val="center"/>
          </w:tcPr>
          <w:p w14:paraId="7854A28E" w14:textId="2FB26D93" w:rsidR="00430C74" w:rsidRDefault="00430C74" w:rsidP="009E5C03">
            <w:pPr>
              <w:pStyle w:val="Caption"/>
              <w:jc w:val="right"/>
              <w:rPr>
                <w:color w:val="000000"/>
              </w:rPr>
            </w:pPr>
            <w:r>
              <w:t>(24)</w:t>
            </w:r>
          </w:p>
        </w:tc>
      </w:tr>
    </w:tbl>
    <w:p w14:paraId="0047B50F" w14:textId="4B4655BA" w:rsidR="00EB31C7" w:rsidRDefault="00EB31C7" w:rsidP="00EB31C7">
      <w:pPr>
        <w:autoSpaceDE w:val="0"/>
        <w:autoSpaceDN w:val="0"/>
        <w:adjustRightInd w:val="0"/>
      </w:pPr>
      <w:r>
        <w:t>Equilibrium recruitment is assumed to be equal to the geometric mean of the full estimated recruitment time series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23907873" w14:textId="77777777" w:rsidTr="009E5C03">
        <w:tc>
          <w:tcPr>
            <w:tcW w:w="715" w:type="dxa"/>
          </w:tcPr>
          <w:p w14:paraId="37FFB504" w14:textId="77777777" w:rsidR="00430C74" w:rsidRDefault="00430C74" w:rsidP="009E5C03">
            <w:pPr>
              <w:pStyle w:val="Caption"/>
              <w:ind w:firstLine="0"/>
              <w:jc w:val="center"/>
              <w:rPr>
                <w:color w:val="000000"/>
              </w:rPr>
            </w:pPr>
          </w:p>
        </w:tc>
        <w:tc>
          <w:tcPr>
            <w:tcW w:w="7740" w:type="dxa"/>
          </w:tcPr>
          <w:p w14:paraId="67D03065" w14:textId="1AA9A3BD" w:rsidR="00430C74" w:rsidRDefault="00000000" w:rsidP="009E5C03">
            <w:pPr>
              <w:pStyle w:val="Caption"/>
              <w:ind w:firstLine="0"/>
              <w:jc w:val="center"/>
              <w:rPr>
                <w:color w:val="000000"/>
              </w:rPr>
            </w:pPr>
            <m:oMathPara>
              <m:oMath>
                <m:acc>
                  <m:accPr>
                    <m:chr m:val="̇"/>
                    <m:ctrlPr>
                      <w:rPr>
                        <w:rFonts w:ascii="Cambria Math" w:hAnsi="Cambria Math"/>
                        <w:i/>
                        <w:sz w:val="24"/>
                        <w:szCs w:val="24"/>
                      </w:rPr>
                    </m:ctrlPr>
                  </m:accPr>
                  <m:e>
                    <m:r>
                      <w:rPr>
                        <w:rFonts w:ascii="Cambria Math" w:hAnsi="Cambria Math"/>
                      </w:rPr>
                      <m:t>R</m:t>
                    </m:r>
                  </m:e>
                </m:acc>
                <m:r>
                  <w:rPr>
                    <w:rFonts w:ascii="Cambria Math" w:hAnsi="Cambria Math"/>
                  </w:rPr>
                  <m:t>=</m:t>
                </m:r>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e>
                        </m:nary>
                      </m:e>
                    </m:d>
                  </m:e>
                  <m:sup>
                    <m:f>
                      <m:fPr>
                        <m:ctrlPr>
                          <w:rPr>
                            <w:rFonts w:ascii="Cambria Math" w:hAnsi="Cambria Math"/>
                            <w:i/>
                            <w:sz w:val="24"/>
                            <w:szCs w:val="24"/>
                          </w:rPr>
                        </m:ctrlPr>
                      </m:fPr>
                      <m:num>
                        <m:r>
                          <w:rPr>
                            <w:rFonts w:ascii="Cambria Math" w:hAnsi="Cambria Math"/>
                          </w:rPr>
                          <m:t>1</m:t>
                        </m:r>
                      </m:num>
                      <m:den>
                        <m:r>
                          <w:rPr>
                            <w:rFonts w:ascii="Cambria Math" w:hAnsi="Cambria Math"/>
                          </w:rPr>
                          <m:t>T</m:t>
                        </m:r>
                      </m:den>
                    </m:f>
                  </m:sup>
                </m:sSup>
                <m:r>
                  <w:rPr>
                    <w:rFonts w:ascii="Cambria Math" w:hAnsi="Cambria Math"/>
                  </w:rPr>
                  <m:t>.</m:t>
                </m:r>
              </m:oMath>
            </m:oMathPara>
          </w:p>
        </w:tc>
        <w:tc>
          <w:tcPr>
            <w:tcW w:w="895" w:type="dxa"/>
            <w:vAlign w:val="center"/>
          </w:tcPr>
          <w:p w14:paraId="38DD79A5" w14:textId="1000B8ED" w:rsidR="00430C74" w:rsidRDefault="00430C74" w:rsidP="009E5C03">
            <w:pPr>
              <w:pStyle w:val="Caption"/>
              <w:jc w:val="right"/>
              <w:rPr>
                <w:color w:val="000000"/>
              </w:rPr>
            </w:pPr>
            <w:r>
              <w:t>(25)</w:t>
            </w:r>
          </w:p>
        </w:tc>
      </w:tr>
    </w:tbl>
    <w:p w14:paraId="60B2AE33" w14:textId="506E511F" w:rsidR="00EB31C7" w:rsidRDefault="00EB31C7" w:rsidP="00D90F2B">
      <w:pPr>
        <w:autoSpaceDE w:val="0"/>
        <w:autoSpaceDN w:val="0"/>
        <w:adjustRightInd w:val="0"/>
      </w:pPr>
      <w:r>
        <w:t>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14:paraId="2560278E" w14:textId="7E8EF027" w:rsidR="00EB31C7" w:rsidRDefault="00EB31C7" w:rsidP="00EB31C7">
      <w:pPr>
        <w:autoSpaceDE w:val="0"/>
        <w:autoSpaceDN w:val="0"/>
        <w:adjustRightInd w:val="0"/>
      </w:pPr>
      <w:r>
        <w:t>Assuming a 50/50 sex ratio for recruitment, equilibrium female spawning biomass (</w:t>
      </w:r>
      <w:r>
        <w:rPr>
          <w:rFonts w:ascii="Cambria Math" w:eastAsia="CambriaMath" w:hAnsi="Cambria Math" w:cs="Cambria Math"/>
        </w:rPr>
        <w:t>𝑆𝐵</w:t>
      </w:r>
      <w:r w:rsidRPr="00D90F2B">
        <w:rPr>
          <w:rFonts w:ascii="Cambria Math" w:eastAsia="CambriaMath" w:hAnsi="Cambria Math" w:cs="Cambria Math"/>
          <w:vertAlign w:val="subscript"/>
        </w:rPr>
        <w:t>𝑆𝑃𝑅</w:t>
      </w:r>
      <w:r>
        <w:t>) under fished and unfished conditions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72E55D29" w14:textId="77777777" w:rsidTr="009E5C03">
        <w:tc>
          <w:tcPr>
            <w:tcW w:w="715" w:type="dxa"/>
          </w:tcPr>
          <w:p w14:paraId="7F8D1743" w14:textId="77777777" w:rsidR="00430C74" w:rsidRDefault="00430C74" w:rsidP="009E5C03">
            <w:pPr>
              <w:pStyle w:val="Caption"/>
              <w:ind w:firstLine="0"/>
              <w:jc w:val="center"/>
              <w:rPr>
                <w:color w:val="000000"/>
              </w:rPr>
            </w:pPr>
          </w:p>
        </w:tc>
        <w:tc>
          <w:tcPr>
            <w:tcW w:w="7740" w:type="dxa"/>
          </w:tcPr>
          <w:p w14:paraId="62C2634B" w14:textId="514D2B23"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m:t>
                    </m:r>
                  </m:e>
                  <m:sub>
                    <m:r>
                      <w:rPr>
                        <w:rFonts w:ascii="Cambria Math" w:hAnsi="Cambria Math"/>
                      </w:rPr>
                      <m:t>SPR</m:t>
                    </m:r>
                  </m:sub>
                </m:sSub>
                <m:r>
                  <w:rPr>
                    <w:rFonts w:ascii="Cambria Math" w:hAnsi="Cambria Math"/>
                  </w:rPr>
                  <m:t>=0.5*</m:t>
                </m:r>
                <m:acc>
                  <m:accPr>
                    <m:chr m:val="̇"/>
                    <m:ctrlPr>
                      <w:rPr>
                        <w:rFonts w:ascii="Cambria Math" w:hAnsi="Cambria Math"/>
                        <w:i/>
                        <w:sz w:val="24"/>
                        <w:szCs w:val="24"/>
                      </w:rPr>
                    </m:ctrlPr>
                  </m:accPr>
                  <m:e>
                    <m:r>
                      <w:rPr>
                        <w:rFonts w:ascii="Cambria Math" w:hAnsi="Cambria Math"/>
                      </w:rPr>
                      <m:t>R</m:t>
                    </m:r>
                  </m:e>
                </m:acc>
                <m:r>
                  <w:rPr>
                    <w:rFonts w:ascii="Cambria Math" w:hAnsi="Cambria Math"/>
                  </w:rPr>
                  <m:t>*</m:t>
                </m:r>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oMath>
            </m:oMathPara>
          </w:p>
        </w:tc>
        <w:tc>
          <w:tcPr>
            <w:tcW w:w="895" w:type="dxa"/>
            <w:vAlign w:val="center"/>
          </w:tcPr>
          <w:p w14:paraId="56681B1F" w14:textId="0D0D6373" w:rsidR="00430C74" w:rsidRDefault="00430C74" w:rsidP="009E5C03">
            <w:pPr>
              <w:pStyle w:val="Caption"/>
              <w:jc w:val="right"/>
              <w:rPr>
                <w:color w:val="000000"/>
              </w:rPr>
            </w:pPr>
            <w:r>
              <w:t>(26)</w:t>
            </w:r>
          </w:p>
        </w:tc>
      </w:tr>
    </w:tbl>
    <w:p w14:paraId="219624B2" w14:textId="455C3047" w:rsidR="00EB31C7" w:rsidRDefault="00EB31C7" w:rsidP="00EB31C7">
      <w:pPr>
        <w:autoSpaceDE w:val="0"/>
        <w:autoSpaceDN w:val="0"/>
        <w:adjustRightInd w:val="0"/>
      </w:pPr>
      <w:r>
        <w:t xml:space="preserve">The SPR-based fishing mortality rate of </w:t>
      </w:r>
      <w:r>
        <w:rPr>
          <w:rFonts w:ascii="Cambria Math" w:eastAsia="CambriaMath" w:hAnsi="Cambria Math" w:cs="Cambria Math"/>
        </w:rPr>
        <w:t>𝐹</w:t>
      </w:r>
      <w:r>
        <w:rPr>
          <w:rFonts w:ascii="CambriaMath" w:eastAsia="CambriaMath" w:cs="CambriaMath"/>
          <w:sz w:val="17"/>
          <w:szCs w:val="17"/>
        </w:rPr>
        <w:t xml:space="preserve">50 </w:t>
      </w:r>
      <w:r>
        <w:t>is estimated using penalized likelihood. The SPR</w:t>
      </w:r>
      <w:r w:rsidR="00CB5BFB">
        <w:t>-</w:t>
      </w:r>
      <w:r>
        <w:t>based biological reference points are estimated using penalized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5F2976" w14:textId="77777777" w:rsidTr="009E5C03">
        <w:tc>
          <w:tcPr>
            <w:tcW w:w="715" w:type="dxa"/>
          </w:tcPr>
          <w:p w14:paraId="696279AA" w14:textId="77777777" w:rsidR="00430C74" w:rsidRDefault="00430C74" w:rsidP="009E5C03">
            <w:pPr>
              <w:pStyle w:val="Caption"/>
              <w:ind w:firstLine="0"/>
              <w:jc w:val="center"/>
              <w:rPr>
                <w:color w:val="000000"/>
              </w:rPr>
            </w:pPr>
          </w:p>
        </w:tc>
        <w:tc>
          <w:tcPr>
            <w:tcW w:w="7740" w:type="dxa"/>
          </w:tcPr>
          <w:p w14:paraId="01E269DE" w14:textId="34183FB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SPR</m:t>
                    </m:r>
                  </m:e>
                </m:d>
                <m:r>
                  <w:rPr>
                    <w:rFonts w:ascii="Cambria Math" w:hAnsi="Cambria Math"/>
                  </w:rPr>
                  <m:t>=100</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SBPR</m:t>
                                </m:r>
                              </m:e>
                              <m:sub>
                                <m:r>
                                  <w:rPr>
                                    <w:rFonts w:ascii="Cambria Math" w:hAnsi="Cambria Math"/>
                                  </w:rPr>
                                  <m:t>50</m:t>
                                </m:r>
                              </m:sub>
                            </m:sSub>
                          </m:num>
                          <m:den>
                            <m:sSub>
                              <m:sSubPr>
                                <m:ctrlPr>
                                  <w:rPr>
                                    <w:rFonts w:ascii="Cambria Math" w:hAnsi="Cambria Math"/>
                                    <w:i/>
                                    <w:sz w:val="24"/>
                                    <w:szCs w:val="24"/>
                                  </w:rPr>
                                </m:ctrlPr>
                              </m:sSubPr>
                              <m:e>
                                <m:r>
                                  <w:rPr>
                                    <w:rFonts w:ascii="Cambria Math" w:hAnsi="Cambria Math"/>
                                  </w:rPr>
                                  <m:t>SBPR</m:t>
                                </m:r>
                              </m:e>
                              <m:sub>
                                <m:r>
                                  <w:rPr>
                                    <w:rFonts w:ascii="Cambria Math" w:hAnsi="Cambria Math"/>
                                  </w:rPr>
                                  <m:t>100</m:t>
                                </m:r>
                              </m:sub>
                            </m:sSub>
                          </m:den>
                        </m:f>
                        <m:r>
                          <w:rPr>
                            <w:rFonts w:ascii="Cambria Math" w:hAnsi="Cambria Math"/>
                          </w:rPr>
                          <m:t>-0.50</m:t>
                        </m:r>
                      </m:e>
                    </m:d>
                  </m:e>
                  <m:sup>
                    <m:r>
                      <w:rPr>
                        <w:rFonts w:ascii="Cambria Math" w:hAnsi="Cambria Math"/>
                      </w:rPr>
                      <m:t>2</m:t>
                    </m:r>
                  </m:sup>
                </m:sSup>
                <m:r>
                  <w:rPr>
                    <w:rFonts w:ascii="Cambria Math" w:hAnsi="Cambria Math"/>
                  </w:rPr>
                  <m:t>.</m:t>
                </m:r>
              </m:oMath>
            </m:oMathPara>
          </w:p>
        </w:tc>
        <w:tc>
          <w:tcPr>
            <w:tcW w:w="895" w:type="dxa"/>
            <w:vAlign w:val="center"/>
          </w:tcPr>
          <w:p w14:paraId="66042DD5" w14:textId="34D8D757" w:rsidR="00430C74" w:rsidRDefault="00430C74" w:rsidP="009E5C03">
            <w:pPr>
              <w:pStyle w:val="Caption"/>
              <w:jc w:val="right"/>
              <w:rPr>
                <w:color w:val="000000"/>
              </w:rPr>
            </w:pPr>
            <w:r>
              <w:t>(27)</w:t>
            </w:r>
          </w:p>
        </w:tc>
      </w:tr>
    </w:tbl>
    <w:p w14:paraId="13F7277D" w14:textId="77777777" w:rsidR="00EB31C7" w:rsidRDefault="00EB31C7" w:rsidP="00D90F2B">
      <w:pPr>
        <w:autoSpaceDE w:val="0"/>
        <w:autoSpaceDN w:val="0"/>
        <w:adjustRightInd w:val="0"/>
      </w:pPr>
      <w:r>
        <w:t xml:space="preserve">In addition to </w:t>
      </w:r>
      <w:r w:rsidRPr="00BE7750">
        <w:rPr>
          <w:rFonts w:ascii="Cambria Math" w:eastAsia="CambriaMath" w:hAnsi="Cambria Math" w:cs="Cambria Math"/>
        </w:rPr>
        <w:t>𝐹</w:t>
      </w:r>
      <w:r w:rsidRPr="00D90F2B">
        <w:rPr>
          <w:rFonts w:ascii="CambriaMath" w:eastAsia="CambriaMath" w:cs="CambriaMath"/>
          <w:vertAlign w:val="subscript"/>
        </w:rPr>
        <w:t>50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35</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40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60</w:t>
      </w:r>
      <w:r w:rsidRPr="00BE7750">
        <w:t xml:space="preserve">, and </w:t>
      </w:r>
      <w:r w:rsidRPr="00BE7750">
        <w:rPr>
          <w:rFonts w:ascii="Cambria Math" w:eastAsia="CambriaMath" w:hAnsi="Cambria Math" w:cs="Cambria Math"/>
        </w:rPr>
        <w:t>𝐹</w:t>
      </w:r>
      <w:r w:rsidRPr="00D90F2B">
        <w:rPr>
          <w:rFonts w:ascii="CambriaMath" w:eastAsia="CambriaMath" w:cs="CambriaMath"/>
          <w:vertAlign w:val="subscript"/>
        </w:rPr>
        <w:t>70</w:t>
      </w:r>
      <w:r>
        <w:rPr>
          <w:rFonts w:ascii="CambriaMath" w:eastAsia="CambriaMath" w:cs="CambriaMath"/>
          <w:sz w:val="17"/>
          <w:szCs w:val="17"/>
        </w:rPr>
        <w:t xml:space="preserve"> </w:t>
      </w:r>
      <w:r>
        <w:t>are estimated for comparison.</w:t>
      </w:r>
    </w:p>
    <w:p w14:paraId="7E927BE8" w14:textId="1663AAFF" w:rsidR="00EB31C7" w:rsidRDefault="00EB31C7" w:rsidP="00EB31C7">
      <w:pPr>
        <w:autoSpaceDE w:val="0"/>
        <w:autoSpaceDN w:val="0"/>
        <w:adjustRightInd w:val="0"/>
        <w:rPr>
          <w:rFonts w:ascii="TimesNewRomanPSMT" w:hAnsi="TimesNewRomanPSMT" w:cs="TimesNewRomanPSMT"/>
        </w:rPr>
      </w:pPr>
      <w:r>
        <w:t>The maximum permissible ABC is calculated as the difference between the predicted landed proportion of the catch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t>) and the estimated mortality from releases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t xml:space="preserve">) under </w:t>
      </w:r>
      <w:r>
        <w:rPr>
          <w:rFonts w:ascii="Cambria Math" w:eastAsia="CambriaMath" w:hAnsi="Cambria Math" w:cs="Cambria Math"/>
        </w:rPr>
        <w:t>𝐹</w:t>
      </w:r>
      <w:r w:rsidRPr="00D90F2B">
        <w:rPr>
          <w:rFonts w:ascii="CambriaMath" w:eastAsia="CambriaMath" w:cs="CambriaMath"/>
          <w:vertAlign w:val="subscript"/>
        </w:rPr>
        <w:t>50</w:t>
      </w:r>
      <w:r>
        <w:rPr>
          <w:rFonts w:ascii="CambriaMath" w:eastAsia="CambriaMath" w:cs="CambriaMath"/>
          <w:sz w:val="17"/>
          <w:szCs w:val="17"/>
        </w:rPr>
        <w:t xml:space="preserve"> </w:t>
      </w:r>
      <w:r>
        <w:t>using forecasted estimates of abundance (</w:t>
      </w:r>
      <w:r>
        <w:rPr>
          <w:rFonts w:ascii="Cambria Math" w:eastAsia="CambriaMath" w:hAnsi="Cambria Math" w:cs="Cambria Math"/>
        </w:rPr>
        <w:t>𝑁</w:t>
      </w:r>
      <w:r w:rsidRPr="00D90F2B">
        <w:rPr>
          <w:rFonts w:ascii="Cambria Math" w:eastAsia="CambriaMath" w:hAnsi="Cambria Math" w:cs="Cambria Math"/>
          <w:vertAlign w:val="subscript"/>
        </w:rPr>
        <w:t>𝑇</w:t>
      </w:r>
      <w:r w:rsidRPr="00D90F2B">
        <w:rPr>
          <w:rFonts w:ascii="CambriaMath" w:eastAsia="CambriaMath" w:cs="CambriaMath"/>
          <w:vertAlign w:val="subscript"/>
        </w:rPr>
        <w:t>+1</w:t>
      </w:r>
      <w:r>
        <w:t xml:space="preserve">). Equation details for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oMath>
      <w:r w:rsidR="00BE7750">
        <w:rPr>
          <w:rFonts w:ascii="Cambria Math" w:eastAsia="CambriaMath" w:hAnsi="Cambria Math" w:cs="Cambria Math"/>
        </w:rPr>
        <w:t xml:space="preserve"> </w:t>
      </w:r>
      <w: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T+1</m:t>
            </m:r>
          </m:sub>
        </m:sSub>
      </m:oMath>
      <w:r w:rsidR="00BE7750">
        <w:rPr>
          <w:rFonts w:ascii="Cambria Math" w:eastAsia="CambriaMath" w:hAnsi="Cambria Math" w:cs="Cambria Math"/>
        </w:rPr>
        <w:t xml:space="preserve"> </w:t>
      </w:r>
      <w:r>
        <w:t xml:space="preserve">are detailed in the section of this report titled </w:t>
      </w:r>
      <w:r>
        <w:rPr>
          <w:rFonts w:ascii="TimesNewRomanPSMT" w:hAnsi="TimesNewRomanPSMT" w:cs="TimesNewRomanPSMT"/>
        </w:rPr>
        <w:t>“</w:t>
      </w:r>
      <w:r>
        <w:t>Predicted Values.</w:t>
      </w:r>
      <w:r>
        <w:rPr>
          <w:rFonts w:ascii="TimesNewRomanPSMT" w:hAnsi="TimesNewRomanPSMT" w:cs="TimesNewRomanPSMT"/>
        </w:rPr>
        <w:t>”</w:t>
      </w:r>
    </w:p>
    <w:p w14:paraId="75FEF32B" w14:textId="77777777" w:rsidR="0004282A" w:rsidRDefault="0004282A" w:rsidP="00D90F2B">
      <w:pPr>
        <w:autoSpaceDE w:val="0"/>
        <w:autoSpaceDN w:val="0"/>
        <w:adjustRightInd w:val="0"/>
        <w:rPr>
          <w:b/>
          <w:bCs/>
          <w:sz w:val="22"/>
          <w:szCs w:val="22"/>
        </w:rPr>
      </w:pPr>
      <w:r>
        <w:rPr>
          <w:b/>
          <w:bCs/>
          <w:sz w:val="28"/>
          <w:szCs w:val="28"/>
        </w:rPr>
        <w:t>L</w:t>
      </w:r>
      <w:r>
        <w:rPr>
          <w:b/>
          <w:bCs/>
          <w:sz w:val="22"/>
          <w:szCs w:val="22"/>
        </w:rPr>
        <w:t xml:space="preserve">IKELIHOOD </w:t>
      </w:r>
      <w:r>
        <w:rPr>
          <w:b/>
          <w:bCs/>
          <w:sz w:val="28"/>
          <w:szCs w:val="28"/>
        </w:rPr>
        <w:t>C</w:t>
      </w:r>
      <w:r>
        <w:rPr>
          <w:b/>
          <w:bCs/>
          <w:sz w:val="22"/>
          <w:szCs w:val="22"/>
        </w:rPr>
        <w:t>OMPONENTS</w:t>
      </w:r>
    </w:p>
    <w:p w14:paraId="7E9F1385" w14:textId="556A82C2" w:rsidR="0004282A" w:rsidRDefault="0004282A" w:rsidP="00D90F2B">
      <w:pPr>
        <w:autoSpaceDE w:val="0"/>
        <w:autoSpaceDN w:val="0"/>
        <w:adjustRightInd w:val="0"/>
      </w:pPr>
      <w:r>
        <w:t xml:space="preserve">The objective function, or the total negative log-likelihood to be minimized, includes the sum of the following likelihood components </w:t>
      </w:r>
      <w:r>
        <w:rPr>
          <w:rFonts w:ascii="Cambria Math" w:eastAsia="CambriaMath" w:hAnsi="Cambria Math" w:cs="Cambria Math"/>
        </w:rPr>
        <w:t>𝐿</w:t>
      </w:r>
      <w:r>
        <w:t xml:space="preserve">, which received individual weights </w:t>
      </w:r>
      <w:r>
        <w:rPr>
          <w:rFonts w:ascii="Cambria Math" w:eastAsia="CambriaMath" w:hAnsi="Cambria Math" w:cs="Cambria Math"/>
        </w:rPr>
        <w:t>𝜆</w:t>
      </w:r>
      <w:r>
        <w:t>:</w:t>
      </w:r>
    </w:p>
    <w:p w14:paraId="5EF1282C" w14:textId="42CB3635" w:rsidR="0004282A" w:rsidRDefault="0004282A" w:rsidP="00DC12A4">
      <w:pPr>
        <w:pStyle w:val="ListParagraph"/>
        <w:numPr>
          <w:ilvl w:val="0"/>
          <w:numId w:val="14"/>
        </w:numPr>
        <w:autoSpaceDE w:val="0"/>
        <w:autoSpaceDN w:val="0"/>
        <w:adjustRightInd w:val="0"/>
        <w:contextualSpacing w:val="0"/>
      </w:pPr>
      <w:r>
        <w:t>Landed catch biomass (</w:t>
      </w:r>
      <w:r w:rsidRPr="0004282A">
        <w:rPr>
          <w:rFonts w:ascii="Cambria Math" w:eastAsia="CambriaMath" w:hAnsi="Cambria Math" w:cs="Cambria Math"/>
        </w:rPr>
        <w:t>𝑌</w:t>
      </w:r>
      <w:r>
        <w:t xml:space="preserve">) is modeled using a lognormal likelihood where </w:t>
      </w:r>
      <w:r w:rsidRPr="0004282A">
        <w:rPr>
          <w:rFonts w:ascii="Cambria Math" w:eastAsia="CambriaMath" w:hAnsi="Cambria Math" w:cs="Cambria Math"/>
        </w:rPr>
        <w:t>𝜎</w:t>
      </w:r>
      <w:r w:rsidRPr="0004282A">
        <w:rPr>
          <w:rFonts w:ascii="Cambria Math" w:eastAsia="CambriaMath" w:hAnsi="Cambria Math" w:cs="Cambria Math"/>
          <w:sz w:val="17"/>
          <w:szCs w:val="17"/>
        </w:rPr>
        <w:t>𝑌</w:t>
      </w:r>
      <w:r w:rsidRPr="0004282A">
        <w:rPr>
          <w:rFonts w:ascii="CambriaMath" w:eastAsia="CambriaMath" w:cs="CambriaMath"/>
          <w:sz w:val="17"/>
          <w:szCs w:val="17"/>
        </w:rPr>
        <w:t xml:space="preserve"> </w:t>
      </w:r>
      <w:r>
        <w:t>is assumed to be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8212EBD" w14:textId="77777777" w:rsidTr="009E5C03">
        <w:tc>
          <w:tcPr>
            <w:tcW w:w="715" w:type="dxa"/>
          </w:tcPr>
          <w:p w14:paraId="7AB1D088" w14:textId="77777777" w:rsidR="00430C74" w:rsidRDefault="00430C74" w:rsidP="009E5C03">
            <w:pPr>
              <w:pStyle w:val="Caption"/>
              <w:ind w:firstLine="0"/>
              <w:jc w:val="center"/>
              <w:rPr>
                <w:color w:val="000000"/>
              </w:rPr>
            </w:pPr>
          </w:p>
        </w:tc>
        <w:tc>
          <w:tcPr>
            <w:tcW w:w="7740" w:type="dxa"/>
          </w:tcPr>
          <w:p w14:paraId="1299E0E7" w14:textId="5071E955"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Y</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Y</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Y</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Y</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3455BC2F" w14:textId="0957B82C" w:rsidR="00430C74" w:rsidRDefault="00430C74" w:rsidP="009E5C03">
            <w:pPr>
              <w:pStyle w:val="Caption"/>
              <w:jc w:val="right"/>
              <w:rPr>
                <w:color w:val="000000"/>
              </w:rPr>
            </w:pPr>
            <w:r>
              <w:t>(28)</w:t>
            </w:r>
          </w:p>
        </w:tc>
      </w:tr>
    </w:tbl>
    <w:p w14:paraId="10F30F1B" w14:textId="0C883D90" w:rsidR="00DC12A4" w:rsidRDefault="0004282A" w:rsidP="00DC12A4">
      <w:pPr>
        <w:pStyle w:val="ListParagraph"/>
        <w:autoSpaceDE w:val="0"/>
        <w:autoSpaceDN w:val="0"/>
        <w:adjustRightInd w:val="0"/>
        <w:contextualSpacing w:val="0"/>
      </w:pPr>
      <w:r>
        <w:t xml:space="preserve">where </w:t>
      </w:r>
      <w:r>
        <w:rPr>
          <w:rFonts w:ascii="Cambria Math" w:eastAsia="CambriaMath" w:hAnsi="Cambria Math" w:cs="Cambria Math"/>
        </w:rPr>
        <w:t>𝜆</w:t>
      </w:r>
      <w:r>
        <w:rPr>
          <w:rFonts w:ascii="Cambria Math" w:eastAsia="CambriaMath" w:hAnsi="Cambria Math" w:cs="Cambria Math"/>
          <w:sz w:val="17"/>
          <w:szCs w:val="17"/>
        </w:rPr>
        <w:t>𝑌</w:t>
      </w:r>
      <w:r>
        <w:rPr>
          <w:rFonts w:ascii="CambriaMath" w:eastAsia="CambriaMath" w:cs="CambriaMath"/>
          <w:sz w:val="17"/>
          <w:szCs w:val="17"/>
        </w:rPr>
        <w:t xml:space="preserve"> </w:t>
      </w:r>
      <w:r>
        <w:t xml:space="preserve">= 1.0 and </w:t>
      </w:r>
      <w:r>
        <w:rPr>
          <w:rFonts w:ascii="Cambria Math" w:eastAsia="CambriaMath" w:hAnsi="Cambria Math" w:cs="Cambria Math"/>
        </w:rPr>
        <w:t>𝑐</w:t>
      </w:r>
      <w:r>
        <w:rPr>
          <w:rFonts w:ascii="CambriaMath" w:eastAsia="CambriaMath" w:cs="CambriaMath"/>
        </w:rPr>
        <w:t xml:space="preserve"> </w:t>
      </w:r>
      <w:r>
        <w:t>is a small constant set at 0.0001 to allow approximately zero catches in</w:t>
      </w:r>
      <w:r w:rsidR="00DC12A4">
        <w:t xml:space="preserve"> </w:t>
      </w:r>
      <w:r>
        <w:t>log-space.</w:t>
      </w:r>
    </w:p>
    <w:p w14:paraId="175D664B" w14:textId="77777777" w:rsidR="00DC12A4" w:rsidRDefault="00DC12A4" w:rsidP="00DC12A4">
      <w:pPr>
        <w:pStyle w:val="ListParagraph"/>
        <w:numPr>
          <w:ilvl w:val="0"/>
          <w:numId w:val="14"/>
        </w:numPr>
        <w:autoSpaceDE w:val="0"/>
        <w:autoSpaceDN w:val="0"/>
        <w:adjustRightInd w:val="0"/>
      </w:pPr>
      <w:r>
        <w:t>Fishery CPUE, survey CPUE, and the mark</w:t>
      </w:r>
      <w:r w:rsidRPr="00DC12A4">
        <w:rPr>
          <w:rFonts w:ascii="TimesNewRomanPSMT" w:hAnsi="TimesNewRomanPSMT" w:cs="TimesNewRomanPSMT"/>
        </w:rPr>
        <w:t>–</w:t>
      </w:r>
      <w:r>
        <w:t xml:space="preserve">recapture abundance index are modeled using lognormal likelihoods, where </w:t>
      </w:r>
      <w:r w:rsidRPr="00DC12A4">
        <w:rPr>
          <w:rFonts w:ascii="Cambria Math" w:eastAsia="CambriaMath" w:hAnsi="Cambria Math" w:cs="Cambria Math"/>
        </w:rPr>
        <w:t>𝜎</w:t>
      </w:r>
      <w:r w:rsidRPr="00DC12A4">
        <w:rPr>
          <w:rFonts w:ascii="Cambria Math" w:eastAsia="CambriaMath" w:hAnsi="Cambria Math" w:cs="Cambria Math"/>
          <w:sz w:val="17"/>
          <w:szCs w:val="17"/>
        </w:rPr>
        <w:t>𝐼</w:t>
      </w:r>
      <w:r w:rsidRPr="00DC12A4">
        <w:rPr>
          <w:rFonts w:ascii="CambriaMath" w:eastAsia="CambriaMath" w:cs="CambriaMath"/>
          <w:sz w:val="17"/>
          <w:szCs w:val="17"/>
        </w:rPr>
        <w:t xml:space="preserve"> </w:t>
      </w:r>
      <w:r>
        <w:t>was assumed to be 0.08 for the fishery and survey CPUEs and 0.05 for the mark</w:t>
      </w:r>
      <w:r w:rsidRPr="00DC12A4">
        <w:rPr>
          <w:rFonts w:ascii="TimesNewRomanPSMT" w:hAnsi="TimesNewRomanPSMT" w:cs="TimesNewRomanPSMT"/>
        </w:rPr>
        <w:t>–</w:t>
      </w:r>
      <w:r>
        <w:t xml:space="preserve">recapture abundance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20EC789" w14:textId="77777777" w:rsidTr="009E5C03">
        <w:tc>
          <w:tcPr>
            <w:tcW w:w="715" w:type="dxa"/>
          </w:tcPr>
          <w:p w14:paraId="365A4F71" w14:textId="77777777" w:rsidR="00430C74" w:rsidRDefault="00430C74" w:rsidP="009E5C03">
            <w:pPr>
              <w:pStyle w:val="Caption"/>
              <w:ind w:firstLine="0"/>
              <w:jc w:val="center"/>
              <w:rPr>
                <w:color w:val="000000"/>
              </w:rPr>
            </w:pPr>
          </w:p>
        </w:tc>
        <w:tc>
          <w:tcPr>
            <w:tcW w:w="7740" w:type="dxa"/>
          </w:tcPr>
          <w:p w14:paraId="41A66842" w14:textId="0DABD3EF"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I</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I</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I</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I</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27FA8D63" w14:textId="7A634F31" w:rsidR="00430C74" w:rsidRDefault="00430C74" w:rsidP="009E5C03">
            <w:pPr>
              <w:pStyle w:val="Caption"/>
              <w:jc w:val="right"/>
              <w:rPr>
                <w:color w:val="000000"/>
              </w:rPr>
            </w:pPr>
            <w:r>
              <w:t>(29)</w:t>
            </w:r>
          </w:p>
        </w:tc>
      </w:tr>
    </w:tbl>
    <w:p w14:paraId="37CE92A7" w14:textId="49D80113" w:rsidR="00DC12A4" w:rsidRDefault="00DC12A4" w:rsidP="00493A4E">
      <w:pPr>
        <w:pStyle w:val="ListParagraph"/>
        <w:autoSpaceDE w:val="0"/>
        <w:autoSpaceDN w:val="0"/>
        <w:adjustRightInd w:val="0"/>
        <w:contextualSpacing w:val="0"/>
      </w:pPr>
      <w:r>
        <w:t xml:space="preserve">where </w:t>
      </w:r>
      <w:r>
        <w:rPr>
          <w:rFonts w:ascii="Cambria Math" w:eastAsia="CambriaMath" w:hAnsi="Cambria Math" w:cs="Cambria Math"/>
        </w:rPr>
        <w:t>𝑇</w:t>
      </w:r>
      <w:r>
        <w:rPr>
          <w:rFonts w:ascii="Cambria Math" w:eastAsia="CambriaMath" w:hAnsi="Cambria Math" w:cs="Cambria Math"/>
          <w:sz w:val="17"/>
          <w:szCs w:val="17"/>
        </w:rPr>
        <w:t>𝐼</w:t>
      </w:r>
      <w:r>
        <w:rPr>
          <w:rFonts w:ascii="CambriaMath" w:eastAsia="CambriaMath" w:cs="CambriaMath"/>
          <w:sz w:val="17"/>
          <w:szCs w:val="17"/>
        </w:rPr>
        <w:t xml:space="preserve"> </w:t>
      </w:r>
      <w:r>
        <w:t xml:space="preserve">is the number of years of data for each index and </w:t>
      </w:r>
      <w:r>
        <w:rPr>
          <w:rFonts w:ascii="Cambria Math" w:eastAsia="CambriaMath" w:hAnsi="Cambria Math" w:cs="Cambria Math"/>
        </w:rPr>
        <w:t>𝜆</w:t>
      </w:r>
      <w:r>
        <w:rPr>
          <w:rFonts w:ascii="Cambria Math" w:eastAsia="CambriaMath" w:hAnsi="Cambria Math" w:cs="Cambria Math"/>
          <w:sz w:val="17"/>
          <w:szCs w:val="17"/>
        </w:rPr>
        <w:t>𝐼</w:t>
      </w:r>
      <w:r>
        <w:rPr>
          <w:rFonts w:ascii="CambriaMath" w:eastAsia="CambriaMath" w:cs="CambriaMath"/>
          <w:sz w:val="17"/>
          <w:szCs w:val="17"/>
        </w:rPr>
        <w:t xml:space="preserve"> </w:t>
      </w:r>
      <w:r>
        <w:t>is set to 1.0.</w:t>
      </w:r>
    </w:p>
    <w:p w14:paraId="3E415737" w14:textId="411E8B66" w:rsidR="00DC12A4" w:rsidRDefault="00DC12A4" w:rsidP="0026306A">
      <w:pPr>
        <w:pStyle w:val="ListParagraph"/>
        <w:numPr>
          <w:ilvl w:val="0"/>
          <w:numId w:val="14"/>
        </w:numPr>
        <w:autoSpaceDE w:val="0"/>
        <w:autoSpaceDN w:val="0"/>
        <w:adjustRightInd w:val="0"/>
        <w:contextualSpacing w:val="0"/>
      </w:pPr>
      <w:r>
        <w:t>Fishery and survey age compositions were modeled using the multinomial likelihood (</w:t>
      </w:r>
      <w:r>
        <w:rPr>
          <w:rFonts w:ascii="Cambria Math" w:eastAsia="CambriaMath" w:hAnsi="Cambria Math" w:cs="Cambria Math"/>
        </w:rPr>
        <w:t>𝑃</w:t>
      </w:r>
      <w:r>
        <w:rPr>
          <w:rFonts w:ascii="Cambria Math" w:eastAsia="CambriaMath" w:hAnsi="Cambria Math" w:cs="Cambria Math"/>
          <w:sz w:val="17"/>
          <w:szCs w:val="17"/>
        </w:rPr>
        <w:t>𝑎𝑔𝑒</w:t>
      </w:r>
      <w:r>
        <w:t xml:space="preserve">), where effective sample size </w:t>
      </w:r>
      <w:r>
        <w:rPr>
          <w:rFonts w:ascii="Cambria Math" w:eastAsia="CambriaMath" w:hAnsi="Cambria Math" w:cs="Cambria Math"/>
        </w:rPr>
        <w:t>𝜔</w:t>
      </w:r>
      <w:r>
        <w:rPr>
          <w:rFonts w:ascii="Cambria Math" w:eastAsia="CambriaMath" w:hAnsi="Cambria Math" w:cs="Cambria Math"/>
          <w:sz w:val="17"/>
          <w:szCs w:val="17"/>
        </w:rPr>
        <w:t>𝑡</w:t>
      </w:r>
      <w:r>
        <w:rPr>
          <w:rFonts w:ascii="CambriaMath" w:eastAsia="CambriaMath" w:cs="CambriaMath"/>
          <w:sz w:val="17"/>
          <w:szCs w:val="17"/>
        </w:rPr>
        <w:t xml:space="preserve"> </w:t>
      </w:r>
      <w:r>
        <w:t xml:space="preserve">is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1F91E9" w14:textId="77777777" w:rsidTr="009E5C03">
        <w:tc>
          <w:tcPr>
            <w:tcW w:w="715" w:type="dxa"/>
          </w:tcPr>
          <w:p w14:paraId="03D072AF" w14:textId="77777777" w:rsidR="00430C74" w:rsidRDefault="00430C74" w:rsidP="009E5C03">
            <w:pPr>
              <w:pStyle w:val="Caption"/>
              <w:ind w:firstLine="0"/>
              <w:jc w:val="center"/>
              <w:rPr>
                <w:color w:val="000000"/>
              </w:rPr>
            </w:pPr>
          </w:p>
        </w:tc>
        <w:tc>
          <w:tcPr>
            <w:tcW w:w="7740" w:type="dxa"/>
          </w:tcPr>
          <w:p w14:paraId="6ECC44C4" w14:textId="5B0A03C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sub>
                </m:sSub>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age</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t,a</m:t>
                                </m:r>
                              </m:sub>
                            </m:sSub>
                            <m:r>
                              <w:rPr>
                                <w:rFonts w:ascii="Cambria Math" w:hAnsi="Cambria Math"/>
                              </w:rPr>
                              <m:t>+c</m:t>
                            </m:r>
                          </m:e>
                        </m:d>
                        <m:r>
                          <w:rPr>
                            <w:rFonts w:ascii="Cambria Math" w:hAnsi="Cambria Math"/>
                          </w:rPr>
                          <m:t>*</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Sub>
                            <m:r>
                              <w:rPr>
                                <w:rFonts w:ascii="Cambria Math" w:hAnsi="Cambria Math"/>
                              </w:rPr>
                              <m:t>+c</m:t>
                            </m:r>
                          </m:e>
                        </m:d>
                      </m:e>
                    </m:nary>
                  </m:e>
                </m:nary>
              </m:oMath>
            </m:oMathPara>
          </w:p>
        </w:tc>
        <w:tc>
          <w:tcPr>
            <w:tcW w:w="895" w:type="dxa"/>
            <w:vAlign w:val="center"/>
          </w:tcPr>
          <w:p w14:paraId="2D76FEF4" w14:textId="37D6FABA" w:rsidR="00430C74" w:rsidRDefault="00430C74" w:rsidP="009E5C03">
            <w:pPr>
              <w:pStyle w:val="Caption"/>
              <w:jc w:val="right"/>
              <w:rPr>
                <w:color w:val="000000"/>
              </w:rPr>
            </w:pPr>
            <w:r>
              <w:t>(30)</w:t>
            </w:r>
          </w:p>
        </w:tc>
      </w:tr>
    </w:tbl>
    <w:p w14:paraId="4B48E232" w14:textId="19D9593A" w:rsidR="00DC12A4" w:rsidRPr="00493A4E" w:rsidRDefault="00DC12A4" w:rsidP="00493A4E">
      <w:pPr>
        <w:pStyle w:val="ListParagraph"/>
        <w:autoSpaceDE w:val="0"/>
        <w:autoSpaceDN w:val="0"/>
        <w:adjustRightInd w:val="0"/>
        <w:contextualSpacing w:val="0"/>
        <w:rPr>
          <w:rFonts w:ascii="CambriaMath" w:eastAsia="CambriaMath" w:cs="CambriaMath"/>
          <w:sz w:val="17"/>
          <w:szCs w:val="17"/>
        </w:rPr>
      </w:pPr>
      <w:r>
        <w:t xml:space="preserve">where </w:t>
      </w:r>
      <w:r w:rsidRPr="00DC12A4">
        <w:rPr>
          <w:rFonts w:ascii="Cambria Math" w:eastAsia="CambriaMath" w:hAnsi="Cambria Math" w:cs="Cambria Math"/>
        </w:rPr>
        <w:t>𝑇</w:t>
      </w:r>
      <w:r w:rsidRPr="00DC12A4">
        <w:rPr>
          <w:rFonts w:ascii="Cambria Math" w:eastAsia="CambriaMath" w:hAnsi="Cambria Math" w:cs="Cambria Math"/>
          <w:sz w:val="17"/>
          <w:szCs w:val="17"/>
        </w:rPr>
        <w:t>𝑃</w:t>
      </w:r>
      <w:r w:rsidRPr="00493A4E">
        <w:rPr>
          <w:rFonts w:ascii="Cambria Math" w:eastAsia="CambriaMath" w:hAnsi="Cambria Math" w:cs="Cambria Math"/>
          <w:sz w:val="17"/>
          <w:szCs w:val="17"/>
          <w:vertAlign w:val="superscript"/>
        </w:rPr>
        <w:t>𝑎𝑔𝑒</w:t>
      </w:r>
      <w:r>
        <w:rPr>
          <w:rFonts w:ascii="Cambria Math" w:eastAsia="CambriaMath" w:hAnsi="Cambria Math" w:cs="Cambria Math"/>
          <w:sz w:val="17"/>
          <w:szCs w:val="17"/>
        </w:rPr>
        <w:t xml:space="preserve"> </w:t>
      </w:r>
      <w:r>
        <w:t xml:space="preserve">is the number of years of data for each age composition, </w:t>
      </w:r>
      <w:r w:rsidRPr="00DC12A4">
        <w:rPr>
          <w:rFonts w:ascii="Cambria Math" w:eastAsia="CambriaMath" w:hAnsi="Cambria Math" w:cs="Cambria Math"/>
        </w:rPr>
        <w:t>𝜆</w:t>
      </w:r>
      <w:r w:rsidRPr="00DC12A4">
        <w:rPr>
          <w:rFonts w:ascii="Cambria Math" w:eastAsia="CambriaMath" w:hAnsi="Cambria Math" w:cs="Cambria Math"/>
          <w:sz w:val="17"/>
          <w:szCs w:val="17"/>
        </w:rPr>
        <w:t>𝑃</w:t>
      </w:r>
      <w:r w:rsidRPr="00DC12A4">
        <w:rPr>
          <w:rFonts w:ascii="Cambria Math" w:eastAsia="CambriaMath" w:hAnsi="Cambria Math" w:cs="Cambria Math"/>
          <w:sz w:val="14"/>
          <w:szCs w:val="14"/>
        </w:rPr>
        <w:t>𝑎𝑔𝑒</w:t>
      </w:r>
      <w:r w:rsidRPr="00DC12A4">
        <w:rPr>
          <w:rFonts w:ascii="CambriaMath" w:eastAsia="CambriaMath" w:cs="CambriaMath"/>
          <w:sz w:val="14"/>
          <w:szCs w:val="14"/>
        </w:rPr>
        <w:t xml:space="preserve"> </w:t>
      </w:r>
      <w:r>
        <w:t xml:space="preserve">is set to 1.0, and </w:t>
      </w:r>
      <w:r w:rsidRPr="00DC12A4">
        <w:rPr>
          <w:rFonts w:ascii="Cambria Math" w:eastAsia="CambriaMath" w:hAnsi="Cambria Math" w:cs="Cambria Math"/>
        </w:rPr>
        <w:t>𝑐</w:t>
      </w:r>
      <w:r w:rsidRPr="00DC12A4">
        <w:rPr>
          <w:rFonts w:ascii="CambriaMath" w:eastAsia="CambriaMath" w:cs="CambriaMath"/>
        </w:rPr>
        <w:t xml:space="preserve"> </w:t>
      </w:r>
      <w:r>
        <w:t>prevents the composition from being 0 in the likelihood calculation.</w:t>
      </w:r>
    </w:p>
    <w:p w14:paraId="461A71C7" w14:textId="77777777" w:rsidR="00DC12A4" w:rsidRDefault="00DC12A4" w:rsidP="0026306A">
      <w:pPr>
        <w:pStyle w:val="ListParagraph"/>
        <w:autoSpaceDE w:val="0"/>
        <w:autoSpaceDN w:val="0"/>
        <w:adjustRightInd w:val="0"/>
        <w:contextualSpacing w:val="0"/>
      </w:pPr>
      <w:r>
        <w:t xml:space="preserve">The Dirichlet-multinomial likelihood is also available in the SCAA code, which derives effective sample size through the estimation of an additional parameter </w:t>
      </w:r>
      <w:r w:rsidRPr="00DC12A4">
        <w:rPr>
          <w:rFonts w:ascii="Cambria Math" w:eastAsia="CambriaMath" w:hAnsi="Cambria Math" w:cs="Cambria Math"/>
        </w:rPr>
        <w:t xml:space="preserve">𝜃 </w:t>
      </w:r>
      <w:r>
        <w:t>(Thorson et al. 2017):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082666C" w14:textId="77777777" w:rsidTr="009E5C03">
        <w:tc>
          <w:tcPr>
            <w:tcW w:w="715" w:type="dxa"/>
          </w:tcPr>
          <w:p w14:paraId="24FC4F19" w14:textId="77777777" w:rsidR="00430C74" w:rsidRDefault="00430C74" w:rsidP="009E5C03">
            <w:pPr>
              <w:pStyle w:val="Caption"/>
              <w:ind w:firstLine="0"/>
              <w:jc w:val="center"/>
              <w:rPr>
                <w:color w:val="000000"/>
              </w:rPr>
            </w:pPr>
          </w:p>
        </w:tc>
        <w:tc>
          <w:tcPr>
            <w:tcW w:w="7740" w:type="dxa"/>
          </w:tcPr>
          <w:p w14:paraId="7E7349BF" w14:textId="1351B978" w:rsidR="00430C74" w:rsidRDefault="00430C74" w:rsidP="009E5C03">
            <w:pPr>
              <w:pStyle w:val="Caption"/>
              <w:ind w:firstLine="0"/>
              <w:jc w:val="center"/>
              <w:rPr>
                <w:color w:val="000000"/>
              </w:rPr>
            </w:pPr>
            <m:oMathPara>
              <m:oMath>
                <m:r>
                  <w:rPr>
                    <w:rFonts w:ascii="Cambria Math" w:hAnsi="Cambria Math"/>
                    <w:sz w:val="20"/>
                  </w:rPr>
                  <m:t>lnL</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P</m:t>
                        </m:r>
                      </m:e>
                      <m:sup>
                        <m:r>
                          <w:rPr>
                            <w:rFonts w:ascii="Cambria Math" w:hAnsi="Cambria Math"/>
                            <w:sz w:val="20"/>
                          </w:rPr>
                          <m:t>age</m:t>
                        </m:r>
                      </m:sup>
                    </m:sSup>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t=1</m:t>
                    </m:r>
                  </m:sub>
                  <m:sup>
                    <m:sSubSup>
                      <m:sSubSupPr>
                        <m:ctrlPr>
                          <w:rPr>
                            <w:rFonts w:ascii="Cambria Math" w:hAnsi="Cambria Math"/>
                            <w:i/>
                            <w:sz w:val="20"/>
                          </w:rPr>
                        </m:ctrlPr>
                      </m:sSubSupPr>
                      <m:e>
                        <m:r>
                          <w:rPr>
                            <w:rFonts w:ascii="Cambria Math" w:hAnsi="Cambria Math"/>
                            <w:sz w:val="20"/>
                          </w:rPr>
                          <m:t>T</m:t>
                        </m:r>
                      </m:e>
                      <m:sub>
                        <m:r>
                          <w:rPr>
                            <w:rFonts w:ascii="Cambria Math" w:hAnsi="Cambria Math"/>
                            <w:sz w:val="20"/>
                          </w:rPr>
                          <m:t>P</m:t>
                        </m:r>
                      </m:sub>
                      <m:sup>
                        <m:r>
                          <w:rPr>
                            <w:rFonts w:ascii="Cambria Math" w:hAnsi="Cambria Math"/>
                            <w:sz w:val="20"/>
                          </w:rPr>
                          <m:t>age</m:t>
                        </m:r>
                      </m:sup>
                    </m:sSubSup>
                  </m:sup>
                  <m:e>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+1</m:t>
                        </m:r>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+1</m:t>
                            </m:r>
                          </m:e>
                        </m:d>
                      </m:e>
                    </m:nary>
                  </m:e>
                </m:nary>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θ</m:t>
                    </m:r>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m:t>
                    </m:r>
                    <m:r>
                      <m:rPr>
                        <m:sty m:val="p"/>
                      </m:rPr>
                      <w:rPr>
                        <w:rFonts w:ascii="Cambria Math" w:hAnsi="Cambria Math"/>
                        <w:sz w:val="20"/>
                      </w:rPr>
                      <m:t>θ</m:t>
                    </m:r>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d>
                      <m:dPr>
                        <m:begChr m:val="["/>
                        <m:endChr m:val="]"/>
                        <m:ctrlPr>
                          <w:rPr>
                            <w:rFonts w:ascii="Cambria Math" w:hAnsi="Cambria Math"/>
                            <w:i/>
                            <w:sz w:val="20"/>
                          </w:rPr>
                        </m:ctrlPr>
                      </m:dPr>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e>
                    </m:d>
                  </m:e>
                </m:nary>
                <m:r>
                  <w:rPr>
                    <w:rFonts w:ascii="Cambria Math" w:hAnsi="Cambria Math"/>
                    <w:sz w:val="20"/>
                  </w:rPr>
                  <m:t>,</m:t>
                </m:r>
              </m:oMath>
            </m:oMathPara>
          </w:p>
        </w:tc>
        <w:tc>
          <w:tcPr>
            <w:tcW w:w="895" w:type="dxa"/>
            <w:vAlign w:val="center"/>
          </w:tcPr>
          <w:p w14:paraId="27E11229" w14:textId="7835C217" w:rsidR="00430C74" w:rsidRDefault="00430C74" w:rsidP="009E5C03">
            <w:pPr>
              <w:pStyle w:val="Caption"/>
              <w:jc w:val="right"/>
              <w:rPr>
                <w:color w:val="000000"/>
              </w:rPr>
            </w:pPr>
            <w:r>
              <w:t>(31)</w:t>
            </w:r>
          </w:p>
        </w:tc>
      </w:tr>
    </w:tbl>
    <w:p w14:paraId="2779F0B1" w14:textId="04837813" w:rsidR="004C5042" w:rsidRDefault="00DC12A4" w:rsidP="004C5042">
      <w:pPr>
        <w:pStyle w:val="ListParagraph"/>
        <w:contextualSpacing w:val="0"/>
      </w:pPr>
      <w:r w:rsidRPr="00DC12A4">
        <w:t xml:space="preserve">where </w:t>
      </w:r>
      <w:r w:rsidRPr="00DC12A4">
        <w:rPr>
          <w:rFonts w:ascii="Cambria Math" w:hAnsi="Cambria Math" w:cs="Cambria Math"/>
        </w:rPr>
        <w:t>𝑛</w:t>
      </w:r>
      <w:r w:rsidRPr="00DC12A4">
        <w:t xml:space="preserve"> is the input sample size. The relationship between </w:t>
      </w:r>
      <w:r w:rsidRPr="00DC12A4">
        <w:rPr>
          <w:rFonts w:ascii="Cambria Math" w:hAnsi="Cambria Math" w:cs="Cambria Math"/>
        </w:rPr>
        <w:t>𝑛</w:t>
      </w:r>
      <w:r w:rsidRPr="00DC12A4">
        <w:t xml:space="preserve">, </w:t>
      </w:r>
      <w:r w:rsidRPr="00DC12A4">
        <w:rPr>
          <w:rFonts w:ascii="Cambria Math" w:hAnsi="Cambria Math" w:cs="Cambria Math"/>
        </w:rPr>
        <w:t>𝜃</w:t>
      </w:r>
      <w:r w:rsidRPr="00DC12A4">
        <w:t xml:space="preserve">, and </w:t>
      </w:r>
      <w:r w:rsidRPr="00DC12A4">
        <w:rPr>
          <w:rFonts w:ascii="Cambria Math" w:hAnsi="Cambria Math" w:cs="Cambria Math"/>
        </w:rPr>
        <w:t>𝜔</w:t>
      </w:r>
      <w:r w:rsidRPr="00DC12A4">
        <w:t xml:space="preserv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0C89400" w14:textId="77777777" w:rsidTr="009E5C03">
        <w:tc>
          <w:tcPr>
            <w:tcW w:w="715" w:type="dxa"/>
          </w:tcPr>
          <w:p w14:paraId="367CC0D5" w14:textId="77777777" w:rsidR="00430C74" w:rsidRDefault="00430C74" w:rsidP="009E5C03">
            <w:pPr>
              <w:pStyle w:val="Caption"/>
              <w:ind w:firstLine="0"/>
              <w:jc w:val="center"/>
              <w:rPr>
                <w:color w:val="000000"/>
              </w:rPr>
            </w:pPr>
          </w:p>
        </w:tc>
        <w:tc>
          <w:tcPr>
            <w:tcW w:w="7740" w:type="dxa"/>
          </w:tcPr>
          <w:p w14:paraId="6AFE8D62" w14:textId="0DDE953D"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r>
                  <w:rPr>
                    <w:rFonts w:ascii="Cambria Math" w:hAnsi="Cambria Math"/>
                  </w:rPr>
                  <m:t>=</m:t>
                </m:r>
                <m:f>
                  <m:fPr>
                    <m:ctrlPr>
                      <w:rPr>
                        <w:rFonts w:ascii="Cambria Math" w:hAnsi="Cambria Math"/>
                        <w:i/>
                        <w:sz w:val="24"/>
                        <w:szCs w:val="24"/>
                      </w:rPr>
                    </m:ctrlPr>
                  </m:fPr>
                  <m:num>
                    <m:r>
                      <w:rPr>
                        <w:rFonts w:ascii="Cambria Math" w:hAnsi="Cambria Math"/>
                      </w:rPr>
                      <m:t>1+θ</m:t>
                    </m:r>
                    <m:sSub>
                      <m:sSubPr>
                        <m:ctrlPr>
                          <w:rPr>
                            <w:rFonts w:ascii="Cambria Math" w:hAnsi="Cambria Math"/>
                            <w:i/>
                            <w:sz w:val="24"/>
                            <w:szCs w:val="24"/>
                          </w:rPr>
                        </m:ctrlPr>
                      </m:sSubPr>
                      <m:e>
                        <m:r>
                          <w:rPr>
                            <w:rFonts w:ascii="Cambria Math" w:hAnsi="Cambria Math"/>
                          </w:rPr>
                          <m:t>n</m:t>
                        </m:r>
                      </m:e>
                      <m:sub>
                        <m:r>
                          <w:rPr>
                            <w:rFonts w:ascii="Cambria Math" w:hAnsi="Cambria Math"/>
                          </w:rPr>
                          <m:t>t</m:t>
                        </m:r>
                      </m:sub>
                    </m:sSub>
                  </m:num>
                  <m:den>
                    <m:r>
                      <w:rPr>
                        <w:rFonts w:ascii="Cambria Math" w:hAnsi="Cambria Math"/>
                      </w:rPr>
                      <m:t>1+θ</m:t>
                    </m:r>
                  </m:den>
                </m:f>
                <m:r>
                  <w:rPr>
                    <w:rFonts w:ascii="Cambria Math" w:hAnsi="Cambria Math"/>
                  </w:rPr>
                  <m:t>.</m:t>
                </m:r>
              </m:oMath>
            </m:oMathPara>
          </w:p>
        </w:tc>
        <w:tc>
          <w:tcPr>
            <w:tcW w:w="895" w:type="dxa"/>
            <w:vAlign w:val="center"/>
          </w:tcPr>
          <w:p w14:paraId="4282D8EB" w14:textId="15593213" w:rsidR="00430C74" w:rsidRDefault="00430C74" w:rsidP="009E5C03">
            <w:pPr>
              <w:pStyle w:val="Caption"/>
              <w:jc w:val="right"/>
              <w:rPr>
                <w:color w:val="000000"/>
              </w:rPr>
            </w:pPr>
            <w:r>
              <w:t>(32)</w:t>
            </w:r>
          </w:p>
        </w:tc>
      </w:tr>
    </w:tbl>
    <w:p w14:paraId="302B3F89" w14:textId="47737CF1" w:rsidR="00DC12A4" w:rsidRDefault="00DC12A4" w:rsidP="00493A4E">
      <w:pPr>
        <w:pStyle w:val="ListParagraph"/>
        <w:contextualSpacing w:val="0"/>
      </w:pPr>
      <w:r w:rsidRPr="00DC12A4">
        <w:t>Further exploration is needed to implement the Dirichlet-multinomial</w:t>
      </w:r>
      <w:r w:rsidR="004C5042">
        <w:t xml:space="preserve"> as efforts on this assessment failed to reach convergence when the Dirichlet-multinomial was implemented.  As such </w:t>
      </w:r>
      <w:r w:rsidRPr="00DC12A4">
        <w:t xml:space="preserve">only results for the multinomial likelihood </w:t>
      </w:r>
      <w:r w:rsidR="004C5042">
        <w:t xml:space="preserve">tuned using McAllister and Ianelli (1997) </w:t>
      </w:r>
      <w:r w:rsidRPr="00DC12A4">
        <w:t>are presented in the current assessment.</w:t>
      </w:r>
    </w:p>
    <w:p w14:paraId="4114416B" w14:textId="645B0247" w:rsidR="00DC12A4" w:rsidRDefault="00DC12A4" w:rsidP="004C5042">
      <w:pPr>
        <w:pStyle w:val="ListParagraph"/>
        <w:numPr>
          <w:ilvl w:val="0"/>
          <w:numId w:val="14"/>
        </w:numPr>
        <w:autoSpaceDE w:val="0"/>
        <w:autoSpaceDN w:val="0"/>
        <w:adjustRightInd w:val="0"/>
        <w:contextualSpacing w:val="0"/>
      </w:pPr>
      <w:r>
        <w:t>Fishery and survey length compositions by sex are modeled using the multinomial likelihood (</w:t>
      </w:r>
      <w:r>
        <w:rPr>
          <w:rFonts w:ascii="Cambria Math" w:eastAsia="CambriaMath" w:hAnsi="Cambria Math" w:cs="Cambria Math"/>
        </w:rPr>
        <w:t>𝑃</w:t>
      </w:r>
      <w:r w:rsidRPr="00493A4E">
        <w:rPr>
          <w:rFonts w:ascii="Cambria Math" w:eastAsia="CambriaMath" w:hAnsi="Cambria Math" w:cs="Cambria Math"/>
          <w:vertAlign w:val="superscript"/>
        </w:rPr>
        <w:t>𝑙𝑒𝑛</w:t>
      </w:r>
      <w:r>
        <w:t xml:space="preserve">), where effective sample size </w:t>
      </w:r>
      <w:r>
        <w:rPr>
          <w:rFonts w:ascii="Cambria Math" w:eastAsia="CambriaMath" w:hAnsi="Cambria Math" w:cs="Cambria Math"/>
        </w:rPr>
        <w:t>𝜔</w:t>
      </w:r>
      <w:r w:rsidRPr="00493A4E">
        <w:rPr>
          <w:rFonts w:ascii="Cambria Math" w:eastAsia="CambriaMath" w:hAnsi="Cambria Math" w:cs="Cambria Math"/>
          <w:vertAlign w:val="subscript"/>
        </w:rPr>
        <w:t>𝑡</w:t>
      </w:r>
      <w:r>
        <w:rPr>
          <w:rFonts w:ascii="CambriaMath" w:eastAsia="CambriaMath" w:cs="CambriaMath"/>
          <w:sz w:val="17"/>
          <w:szCs w:val="17"/>
        </w:rPr>
        <w:t xml:space="preserve"> </w:t>
      </w:r>
      <w:r>
        <w:t xml:space="preserve">was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9615E7C" w14:textId="77777777" w:rsidTr="009E5C03">
        <w:tc>
          <w:tcPr>
            <w:tcW w:w="715" w:type="dxa"/>
          </w:tcPr>
          <w:p w14:paraId="2FFDA5C2" w14:textId="77777777" w:rsidR="00430C74" w:rsidRDefault="00430C74" w:rsidP="009E5C03">
            <w:pPr>
              <w:pStyle w:val="Caption"/>
              <w:ind w:firstLine="0"/>
              <w:jc w:val="center"/>
              <w:rPr>
                <w:color w:val="000000"/>
              </w:rPr>
            </w:pPr>
          </w:p>
        </w:tc>
        <w:tc>
          <w:tcPr>
            <w:tcW w:w="7740" w:type="dxa"/>
          </w:tcPr>
          <w:p w14:paraId="30CCD932" w14:textId="6CA69024"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len</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l=</m:t>
                            </m:r>
                            <m:sSub>
                              <m:sSubPr>
                                <m:ctrlPr>
                                  <w:rPr>
                                    <w:rFonts w:ascii="Cambria Math" w:hAnsi="Cambria Math"/>
                                    <w:i/>
                                    <w:sz w:val="24"/>
                                    <w:szCs w:val="24"/>
                                  </w:rPr>
                                </m:ctrlPr>
                              </m:sSubPr>
                              <m:e>
                                <m:r>
                                  <w:rPr>
                                    <w:rFonts w:ascii="Cambria Math" w:hAnsi="Cambria Math"/>
                                  </w:rPr>
                                  <m:t>l</m:t>
                                </m:r>
                              </m:e>
                              <m:sub>
                                <m:r>
                                  <w:rPr>
                                    <w:rFonts w:ascii="Cambria Math" w:hAnsi="Cambria Math"/>
                                  </w:rPr>
                                  <m:t>0</m:t>
                                </m:r>
                              </m:sub>
                            </m:sSub>
                          </m:sub>
                          <m:sup>
                            <m:r>
                              <w:rPr>
                                <w:rFonts w:ascii="Cambria Math" w:hAnsi="Cambria Math"/>
                              </w:rPr>
                              <m:t>l+</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t,l</m:t>
                                    </m:r>
                                  </m:sub>
                                </m:sSub>
                                <m:r>
                                  <w:rPr>
                                    <w:rFonts w:ascii="Cambria Math" w:hAnsi="Cambria Math"/>
                                  </w:rPr>
                                  <m:t>+c</m:t>
                                </m:r>
                              </m:e>
                            </m:d>
                          </m:e>
                        </m:nary>
                      </m:e>
                    </m:nary>
                  </m:e>
                </m:nary>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t,l</m:t>
                        </m:r>
                      </m:sub>
                    </m:sSub>
                    <m:r>
                      <w:rPr>
                        <w:rFonts w:ascii="Cambria Math" w:hAnsi="Cambria Math"/>
                      </w:rPr>
                      <m:t>+c</m:t>
                    </m:r>
                  </m:e>
                </m:d>
              </m:oMath>
            </m:oMathPara>
          </w:p>
        </w:tc>
        <w:tc>
          <w:tcPr>
            <w:tcW w:w="895" w:type="dxa"/>
            <w:vAlign w:val="center"/>
          </w:tcPr>
          <w:p w14:paraId="3DB52536" w14:textId="406C8CAF" w:rsidR="00430C74" w:rsidRDefault="00430C74" w:rsidP="009E5C03">
            <w:pPr>
              <w:pStyle w:val="Caption"/>
              <w:jc w:val="right"/>
              <w:rPr>
                <w:color w:val="000000"/>
              </w:rPr>
            </w:pPr>
            <w:r>
              <w:t>(33)</w:t>
            </w:r>
          </w:p>
        </w:tc>
      </w:tr>
    </w:tbl>
    <w:p w14:paraId="644F14C8" w14:textId="6A5AA99E" w:rsidR="00DC12A4" w:rsidRDefault="00000000" w:rsidP="00493A4E">
      <w:pPr>
        <w:pStyle w:val="ListParagraph"/>
        <w:autoSpaceDE w:val="0"/>
        <w:autoSpaceDN w:val="0"/>
        <w:adjustRightInd w:val="0"/>
        <w:contextualSpacing w:val="0"/>
      </w:pPr>
      <m:oMath>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len</m:t>
            </m:r>
          </m:sup>
        </m:sSubSup>
      </m:oMath>
      <w:r w:rsidR="00AE082F">
        <w:t xml:space="preserve"> </w:t>
      </w:r>
      <w:r w:rsidR="00DC12A4">
        <w:t xml:space="preserve">is the number of years of data for each length composition and </w:t>
      </w:r>
      <w:r w:rsidR="00DC12A4" w:rsidRPr="00DC12A4">
        <w:rPr>
          <w:rFonts w:ascii="Cambria Math" w:eastAsia="CambriaMath" w:hAnsi="Cambria Math" w:cs="Cambria Math"/>
        </w:rPr>
        <w:t>𝜆</w:t>
      </w:r>
      <w:r w:rsidR="00DC12A4" w:rsidRPr="00493A4E">
        <w:rPr>
          <w:rFonts w:ascii="Cambria Math" w:eastAsia="CambriaMath" w:hAnsi="Cambria Math" w:cs="Cambria Math"/>
          <w:vertAlign w:val="subscript"/>
        </w:rPr>
        <w:t>𝑃𝑙𝑒𝑛</w:t>
      </w:r>
      <w:r w:rsidR="00DC12A4" w:rsidRPr="00DC12A4">
        <w:rPr>
          <w:rFonts w:ascii="CambriaMath" w:eastAsia="CambriaMath" w:cs="CambriaMath"/>
          <w:sz w:val="17"/>
          <w:szCs w:val="17"/>
        </w:rPr>
        <w:t xml:space="preserve"> </w:t>
      </w:r>
      <w:r w:rsidR="00DC12A4">
        <w:t>is set to 1.0.</w:t>
      </w:r>
    </w:p>
    <w:p w14:paraId="0369A759" w14:textId="30A0A510" w:rsidR="00DC12A4" w:rsidRDefault="004C5042" w:rsidP="00493A4E">
      <w:pPr>
        <w:pStyle w:val="ListParagraph"/>
        <w:autoSpaceDE w:val="0"/>
        <w:autoSpaceDN w:val="0"/>
        <w:adjustRightInd w:val="0"/>
        <w:contextualSpacing w:val="0"/>
      </w:pPr>
      <w:r>
        <w:t xml:space="preserve">The Dirichlet-multinomial likelihood is also available for length compositions but failed to converge for this assessment.  As such the multinomial likelihoods tuned using McAllister and Ianelli (1997) are used in this assessment. </w:t>
      </w:r>
    </w:p>
    <w:p w14:paraId="28A8222B" w14:textId="65CE0C4C" w:rsidR="00DC12A4" w:rsidRDefault="00DC12A4" w:rsidP="00AE082F">
      <w:pPr>
        <w:pStyle w:val="ListParagraph"/>
        <w:numPr>
          <w:ilvl w:val="0"/>
          <w:numId w:val="14"/>
        </w:numPr>
        <w:autoSpaceDE w:val="0"/>
        <w:autoSpaceDN w:val="0"/>
        <w:adjustRightInd w:val="0"/>
        <w:contextualSpacing w:val="0"/>
      </w:pPr>
      <w:r>
        <w:t>Annual log-fishing mortality deviations (</w:t>
      </w:r>
      <w:r>
        <w:rPr>
          <w:rFonts w:ascii="Cambria Math" w:eastAsia="CambriaMath" w:hAnsi="Cambria Math" w:cs="Cambria Math"/>
        </w:rPr>
        <w:t>𝜙</w:t>
      </w:r>
      <w:r w:rsidRPr="00493A4E">
        <w:rPr>
          <w:rFonts w:ascii="Cambria Math" w:eastAsia="CambriaMath" w:hAnsi="Cambria Math" w:cs="Cambria Math"/>
          <w:vertAlign w:val="subscript"/>
        </w:rPr>
        <w:t>𝑡</w:t>
      </w:r>
      <w:r>
        <w:t>) were modeled using a sum of squares penalized lognormal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0A08625" w14:textId="77777777" w:rsidTr="009E5C03">
        <w:tc>
          <w:tcPr>
            <w:tcW w:w="715" w:type="dxa"/>
          </w:tcPr>
          <w:p w14:paraId="2A02B890" w14:textId="77777777" w:rsidR="00430C74" w:rsidRDefault="00430C74" w:rsidP="009E5C03">
            <w:pPr>
              <w:pStyle w:val="Caption"/>
              <w:ind w:firstLine="0"/>
              <w:jc w:val="center"/>
              <w:rPr>
                <w:color w:val="000000"/>
              </w:rPr>
            </w:pPr>
          </w:p>
        </w:tc>
        <w:tc>
          <w:tcPr>
            <w:tcW w:w="7740" w:type="dxa"/>
          </w:tcPr>
          <w:p w14:paraId="456F3751" w14:textId="3A7E8303"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ϕ</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ϕ</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bSup>
                      <m:sSubSupPr>
                        <m:ctrlPr>
                          <w:rPr>
                            <w:rFonts w:ascii="Cambria Math" w:hAnsi="Cambria Math"/>
                            <w:i/>
                            <w:sz w:val="24"/>
                            <w:szCs w:val="24"/>
                          </w:rPr>
                        </m:ctrlPr>
                      </m:sSubSupPr>
                      <m:e>
                        <m:r>
                          <w:rPr>
                            <w:rFonts w:ascii="Cambria Math" w:hAnsi="Cambria Math"/>
                          </w:rPr>
                          <m:t>ϕ</m:t>
                        </m:r>
                      </m:e>
                      <m:sub>
                        <m:r>
                          <w:rPr>
                            <w:rFonts w:ascii="Cambria Math" w:hAnsi="Cambria Math"/>
                          </w:rPr>
                          <m:t>t</m:t>
                        </m:r>
                      </m:sub>
                      <m:sup>
                        <m:r>
                          <w:rPr>
                            <w:rFonts w:ascii="Cambria Math" w:hAnsi="Cambria Math"/>
                          </w:rPr>
                          <m:t>2</m:t>
                        </m:r>
                      </m:sup>
                    </m:sSubSup>
                    <m:r>
                      <w:rPr>
                        <w:rFonts w:ascii="Cambria Math" w:hAnsi="Cambria Math"/>
                      </w:rPr>
                      <m:t>,</m:t>
                    </m:r>
                  </m:e>
                </m:nary>
              </m:oMath>
            </m:oMathPara>
          </w:p>
        </w:tc>
        <w:tc>
          <w:tcPr>
            <w:tcW w:w="895" w:type="dxa"/>
            <w:vAlign w:val="center"/>
          </w:tcPr>
          <w:p w14:paraId="56A9F172" w14:textId="2833E9DE" w:rsidR="00430C74" w:rsidRDefault="00430C74" w:rsidP="009E5C03">
            <w:pPr>
              <w:pStyle w:val="Caption"/>
              <w:jc w:val="right"/>
              <w:rPr>
                <w:color w:val="000000"/>
              </w:rPr>
            </w:pPr>
            <w:r>
              <w:t>(34)</w:t>
            </w:r>
          </w:p>
        </w:tc>
      </w:tr>
    </w:tbl>
    <w:p w14:paraId="3A5B4A3D" w14:textId="77777777" w:rsidR="00430C74" w:rsidRDefault="00430C74" w:rsidP="00493A4E">
      <w:pPr>
        <w:pStyle w:val="ListParagraph"/>
        <w:autoSpaceDE w:val="0"/>
        <w:autoSpaceDN w:val="0"/>
        <w:adjustRightInd w:val="0"/>
        <w:contextualSpacing w:val="0"/>
      </w:pPr>
    </w:p>
    <w:p w14:paraId="1D0DA06B" w14:textId="137C7526" w:rsidR="00AE082F" w:rsidRDefault="00AE082F" w:rsidP="00493A4E">
      <w:pPr>
        <w:pStyle w:val="ListParagraph"/>
        <w:autoSpaceDE w:val="0"/>
        <w:autoSpaceDN w:val="0"/>
        <w:adjustRightInd w:val="0"/>
        <w:contextualSpacing w:val="0"/>
      </w:pPr>
    </w:p>
    <w:p w14:paraId="4F9F036B" w14:textId="77777777" w:rsidR="00DC12A4" w:rsidRDefault="00DC12A4" w:rsidP="00493A4E">
      <w:pPr>
        <w:pStyle w:val="ListParagraph"/>
        <w:autoSpaceDE w:val="0"/>
        <w:autoSpaceDN w:val="0"/>
        <w:adjustRightInd w:val="0"/>
        <w:contextualSpacing w:val="0"/>
      </w:pPr>
      <w:r>
        <w:t xml:space="preserve">and </w:t>
      </w:r>
      <w:r w:rsidRPr="00DC12A4">
        <w:rPr>
          <w:rFonts w:ascii="Cambria Math" w:eastAsia="CambriaMath" w:hAnsi="Cambria Math" w:cs="Cambria Math"/>
        </w:rPr>
        <w:t>𝜆</w:t>
      </w:r>
      <w:r w:rsidRPr="00493A4E">
        <w:rPr>
          <w:rFonts w:ascii="Cambria Math" w:eastAsia="CambriaMath" w:hAnsi="Cambria Math" w:cs="Cambria Math"/>
          <w:vertAlign w:val="subscript"/>
        </w:rPr>
        <w:t>𝜙</w:t>
      </w:r>
      <w:r>
        <w:t>= 0.1.</w:t>
      </w:r>
    </w:p>
    <w:p w14:paraId="289974F1" w14:textId="51A1C0D7" w:rsidR="00DC12A4" w:rsidRPr="00D90F2B" w:rsidRDefault="00DC12A4" w:rsidP="00AE082F">
      <w:pPr>
        <w:pStyle w:val="ListParagraph"/>
        <w:numPr>
          <w:ilvl w:val="0"/>
          <w:numId w:val="14"/>
        </w:numPr>
        <w:autoSpaceDE w:val="0"/>
        <w:autoSpaceDN w:val="0"/>
        <w:adjustRightInd w:val="0"/>
        <w:contextualSpacing w:val="0"/>
      </w:pPr>
      <w:r w:rsidRPr="00D90F2B">
        <w:t>Recruitment deviations (</w:t>
      </w:r>
      <w:r w:rsidRPr="00D90F2B">
        <w:rPr>
          <w:rFonts w:ascii="Cambria Math" w:eastAsia="CambriaMath" w:hAnsi="Cambria Math" w:cs="Cambria Math"/>
        </w:rPr>
        <w:t>𝜏</w:t>
      </w:r>
      <w:r w:rsidRPr="00D90F2B">
        <w:rPr>
          <w:rFonts w:ascii="Cambria Math" w:eastAsia="CambriaMath" w:hAnsi="Cambria Math" w:cs="Cambria Math"/>
          <w:vertAlign w:val="subscript"/>
        </w:rPr>
        <w:t>𝑡</w:t>
      </w:r>
      <w:r w:rsidRPr="00D90F2B">
        <w:t xml:space="preserve">) are modeled using random effects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DDDA007" w14:textId="77777777" w:rsidTr="009E5C03">
        <w:tc>
          <w:tcPr>
            <w:tcW w:w="715" w:type="dxa"/>
          </w:tcPr>
          <w:p w14:paraId="0A767403" w14:textId="77777777" w:rsidR="00430C74" w:rsidRDefault="00430C74" w:rsidP="009E5C03">
            <w:pPr>
              <w:pStyle w:val="Caption"/>
              <w:ind w:firstLine="0"/>
              <w:jc w:val="center"/>
              <w:rPr>
                <w:color w:val="000000"/>
              </w:rPr>
            </w:pPr>
          </w:p>
        </w:tc>
        <w:tc>
          <w:tcPr>
            <w:tcW w:w="7740" w:type="dxa"/>
          </w:tcPr>
          <w:p w14:paraId="7D4D3CB3" w14:textId="20C61F59"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τ</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τ</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e>
                    </m:d>
                    <m:r>
                      <w:rPr>
                        <w:rFonts w:ascii="Cambria Math" w:hAnsi="Cambria Math"/>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r>
                                  <w:rPr>
                                    <w:rFonts w:ascii="Cambria Math" w:hAnsi="Cambria Math"/>
                                  </w:rPr>
                                  <m:t>-0.5</m:t>
                                </m:r>
                                <m:sSubSup>
                                  <m:sSubSupPr>
                                    <m:ctrlPr>
                                      <w:rPr>
                                        <w:rFonts w:ascii="Cambria Math" w:hAnsi="Cambria Math"/>
                                        <w:i/>
                                        <w:sz w:val="24"/>
                                        <w:szCs w:val="24"/>
                                      </w:rPr>
                                    </m:ctrlPr>
                                  </m:sSubSupPr>
                                  <m:e>
                                    <m:r>
                                      <w:rPr>
                                        <w:rFonts w:ascii="Cambria Math" w:hAnsi="Cambria Math"/>
                                      </w:rPr>
                                      <m:t>σ</m:t>
                                    </m:r>
                                  </m:e>
                                  <m:sub>
                                    <m:r>
                                      <w:rPr>
                                        <w:rFonts w:ascii="Cambria Math" w:hAnsi="Cambria Math"/>
                                      </w:rPr>
                                      <m:t>R</m:t>
                                    </m:r>
                                  </m:sub>
                                  <m:sup>
                                    <m:r>
                                      <w:rPr>
                                        <w:rFonts w:ascii="Cambria Math" w:hAnsi="Cambria Math"/>
                                      </w:rPr>
                                      <m:t>2</m:t>
                                    </m:r>
                                  </m:sup>
                                </m:sSubSup>
                              </m:e>
                            </m:d>
                          </m:e>
                          <m:sup>
                            <m:r>
                              <w:rPr>
                                <w:rFonts w:ascii="Cambria Math" w:hAnsi="Cambria Math"/>
                              </w:rPr>
                              <m:t>2</m:t>
                            </m:r>
                          </m:sup>
                        </m:sSup>
                      </m:num>
                      <m:den>
                        <m:r>
                          <w:rPr>
                            <w:rFonts w:ascii="Cambria Math" w:hAnsi="Cambria Math"/>
                          </w:rPr>
                          <m:t>2</m:t>
                        </m:r>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den>
                    </m:f>
                  </m:e>
                </m:nary>
              </m:oMath>
            </m:oMathPara>
          </w:p>
        </w:tc>
        <w:tc>
          <w:tcPr>
            <w:tcW w:w="895" w:type="dxa"/>
            <w:vAlign w:val="center"/>
          </w:tcPr>
          <w:p w14:paraId="171EA647" w14:textId="146060E7" w:rsidR="00430C74" w:rsidRDefault="00430C74" w:rsidP="009E5C03">
            <w:pPr>
              <w:pStyle w:val="Caption"/>
              <w:jc w:val="right"/>
              <w:rPr>
                <w:color w:val="000000"/>
              </w:rPr>
            </w:pPr>
            <w:r>
              <w:t>(35)</w:t>
            </w:r>
          </w:p>
        </w:tc>
      </w:tr>
    </w:tbl>
    <w:p w14:paraId="041A3EE7" w14:textId="77777777" w:rsidR="00430C74" w:rsidRDefault="00430C74" w:rsidP="00493A4E">
      <w:pPr>
        <w:pStyle w:val="ListParagraph"/>
        <w:autoSpaceDE w:val="0"/>
        <w:autoSpaceDN w:val="0"/>
        <w:adjustRightInd w:val="0"/>
        <w:contextualSpacing w:val="0"/>
        <w:rPr>
          <w:highlight w:val="yellow"/>
        </w:rPr>
      </w:pPr>
    </w:p>
    <w:p w14:paraId="2B912995" w14:textId="6BE3BC02" w:rsidR="00AE082F" w:rsidRPr="00493A4E" w:rsidRDefault="00AE082F" w:rsidP="00493A4E">
      <w:pPr>
        <w:pStyle w:val="ListParagraph"/>
        <w:autoSpaceDE w:val="0"/>
        <w:autoSpaceDN w:val="0"/>
        <w:adjustRightInd w:val="0"/>
        <w:contextualSpacing w:val="0"/>
      </w:pPr>
    </w:p>
    <w:p w14:paraId="03988A4B" w14:textId="5E391205" w:rsidR="00EB31C7" w:rsidRDefault="00DC12A4" w:rsidP="00493A4E">
      <w:pPr>
        <w:pStyle w:val="ListParagraph"/>
        <w:autoSpaceDE w:val="0"/>
        <w:autoSpaceDN w:val="0"/>
        <w:adjustRightInd w:val="0"/>
        <w:contextualSpacing w:val="0"/>
      </w:pPr>
      <w:r>
        <w:t xml:space="preserve">where </w:t>
      </w:r>
      <w:r>
        <w:rPr>
          <w:rFonts w:ascii="CambriaMath" w:eastAsia="CambriaMath" w:cs="CambriaMath" w:hint="eastAsia"/>
        </w:rPr>
        <w:t>−</w:t>
      </w:r>
      <w:r w:rsidRPr="00493A4E">
        <w:rPr>
          <w:rFonts w:eastAsia="CambriaMath"/>
        </w:rPr>
        <w:t>0.5</w:t>
      </w:r>
      <w:r>
        <w:rPr>
          <w:rFonts w:ascii="Cambria Math" w:eastAsia="CambriaMath" w:hAnsi="Cambria Math" w:cs="Cambria Math"/>
        </w:rPr>
        <w:t>𝜎</w:t>
      </w:r>
      <w:r w:rsidRPr="00493A4E">
        <w:rPr>
          <w:rFonts w:eastAsia="CambriaMath"/>
          <w:vertAlign w:val="superscript"/>
        </w:rPr>
        <w:t>2</w:t>
      </w:r>
      <w:r>
        <w:rPr>
          <w:rFonts w:ascii="CambriaMath" w:eastAsia="CambriaMath" w:cs="CambriaMath"/>
          <w:sz w:val="17"/>
          <w:szCs w:val="17"/>
        </w:rPr>
        <w:t xml:space="preserve"> </w:t>
      </w:r>
      <w:r>
        <w:t xml:space="preserve">is a bias correction needed to obtain the expected value (mean) instead of the median, and </w:t>
      </w:r>
      <w:r>
        <w:rPr>
          <w:rFonts w:ascii="Cambria Math" w:eastAsia="CambriaMath" w:hAnsi="Cambria Math" w:cs="Cambria Math"/>
        </w:rPr>
        <w:t>𝜆</w:t>
      </w:r>
      <w:r w:rsidRPr="00493A4E">
        <w:rPr>
          <w:rFonts w:ascii="Cambria Math" w:eastAsia="CambriaMath" w:hAnsi="Cambria Math" w:cs="Cambria Math"/>
          <w:vertAlign w:val="superscript"/>
        </w:rPr>
        <w:t>𝜏</w:t>
      </w:r>
      <w:r>
        <w:rPr>
          <w:rFonts w:ascii="CambriaMath" w:eastAsia="CambriaMath" w:cs="CambriaMath"/>
          <w:sz w:val="17"/>
          <w:szCs w:val="17"/>
        </w:rPr>
        <w:t xml:space="preserve"> </w:t>
      </w:r>
      <w:r>
        <w:t xml:space="preserve">is fixed to 2.0. The initial numbers-at-age deviations </w:t>
      </w:r>
      <w:r>
        <w:rPr>
          <w:rFonts w:ascii="Cambria Math" w:eastAsia="CambriaMath" w:hAnsi="Cambria Math" w:cs="Cambria Math"/>
        </w:rPr>
        <w:t>𝜓</w:t>
      </w:r>
      <w:r w:rsidRPr="00493A4E">
        <w:rPr>
          <w:rFonts w:ascii="Cambria Math" w:eastAsia="CambriaMath" w:hAnsi="Cambria Math" w:cs="Cambria Math"/>
          <w:vertAlign w:val="subscript"/>
        </w:rPr>
        <w:t>𝑎</w:t>
      </w:r>
      <w:r>
        <w:rPr>
          <w:rFonts w:ascii="CambriaMath" w:eastAsia="CambriaMath" w:cs="CambriaMath"/>
          <w:sz w:val="17"/>
          <w:szCs w:val="17"/>
        </w:rPr>
        <w:t xml:space="preserve"> </w:t>
      </w:r>
      <w:r>
        <w:t xml:space="preserve">are implemented in the same way as recruitment deviations and are governed by the same </w:t>
      </w:r>
      <w:r>
        <w:rPr>
          <w:rFonts w:ascii="Cambria Math" w:eastAsia="CambriaMath" w:hAnsi="Cambria Math" w:cs="Cambria Math"/>
        </w:rPr>
        <w:t>𝜎</w:t>
      </w:r>
      <w:r w:rsidRPr="00493A4E">
        <w:rPr>
          <w:rFonts w:ascii="Cambria Math" w:eastAsia="CambriaMath" w:hAnsi="Cambria Math" w:cs="Cambria Math"/>
          <w:vertAlign w:val="subscript"/>
        </w:rPr>
        <w:t>𝑅</w:t>
      </w:r>
      <w:r>
        <w:t xml:space="preserve">. Unlike ADMB, TMB allows fast implementation of nonlinear random effects models by estimating the </w:t>
      </w:r>
      <w:r>
        <w:lastRenderedPageBreak/>
        <w:t>marginal likelihood of the fixed effects via the Laplace approximation and estimating the random effects using empirical Bayes methods (Kristensen et al. 2016).</w:t>
      </w:r>
    </w:p>
    <w:p w14:paraId="52DBDCDA" w14:textId="77777777" w:rsidR="0004282A" w:rsidRDefault="0004282A" w:rsidP="00724F13">
      <w:pPr>
        <w:autoSpaceDE w:val="0"/>
        <w:autoSpaceDN w:val="0"/>
        <w:adjustRightInd w:val="0"/>
        <w:rPr>
          <w:b/>
          <w:bCs/>
          <w:sz w:val="26"/>
          <w:szCs w:val="26"/>
        </w:rPr>
      </w:pPr>
      <w:r>
        <w:rPr>
          <w:b/>
          <w:bCs/>
          <w:sz w:val="26"/>
          <w:szCs w:val="26"/>
        </w:rPr>
        <w:t>Priors</w:t>
      </w:r>
    </w:p>
    <w:p w14:paraId="606CF7AC" w14:textId="4C97CD23" w:rsidR="0004282A" w:rsidRDefault="0004282A" w:rsidP="0004282A">
      <w:pPr>
        <w:autoSpaceDE w:val="0"/>
        <w:autoSpaceDN w:val="0"/>
        <w:adjustRightInd w:val="0"/>
      </w:pPr>
      <w:r>
        <w:t>Because the mark</w:t>
      </w:r>
      <w:r>
        <w:rPr>
          <w:rFonts w:ascii="TimesNewRomanPSMT" w:hAnsi="TimesNewRomanPSMT" w:cs="TimesNewRomanPSMT"/>
        </w:rPr>
        <w:t>–</w:t>
      </w:r>
      <w:r>
        <w:t xml:space="preserve">recapture abundance index scales the exploitable population, a normal prior is imposed on </w:t>
      </w:r>
      <w:r>
        <w:rPr>
          <w:rFonts w:ascii="Cambria Math" w:eastAsia="CambriaMath" w:hAnsi="Cambria Math" w:cs="Cambria Math"/>
        </w:rPr>
        <w:t>𝑞</w:t>
      </w:r>
      <w:r w:rsidRPr="00D90F2B">
        <w:rPr>
          <w:rFonts w:ascii="Cambria Math" w:eastAsia="CambriaMath" w:hAnsi="Cambria Math" w:cs="Cambria Math"/>
          <w:vertAlign w:val="subscript"/>
        </w:rPr>
        <w:t>𝑀𝑅</w:t>
      </w:r>
      <w:r>
        <w:rPr>
          <w:rFonts w:ascii="CambriaMath" w:eastAsia="CambriaMath" w:cs="CambriaMath"/>
          <w:sz w:val="17"/>
          <w:szCs w:val="17"/>
        </w:rPr>
        <w:t xml:space="preserve"> </w:t>
      </w:r>
      <w:r>
        <w:t xml:space="preserve">of 1.0 with a standard deviation of 0.1. Vague priors are assigned to fishery and survey </w:t>
      </w:r>
      <w:r>
        <w:rPr>
          <w:rFonts w:ascii="Cambria Math" w:eastAsia="CambriaMath" w:hAnsi="Cambria Math" w:cs="Cambria Math"/>
        </w:rPr>
        <w:t>𝑞</w:t>
      </w:r>
      <w:r>
        <w:t xml:space="preserve">. Future work on this model should include the development of priors for fishery and survey </w:t>
      </w:r>
      <w:r>
        <w:rPr>
          <w:rFonts w:ascii="Cambria Math" w:eastAsia="CambriaMath" w:hAnsi="Cambria Math" w:cs="Cambria Math"/>
        </w:rPr>
        <w:t>𝑞</w:t>
      </w:r>
      <w:r>
        <w:t>.</w:t>
      </w:r>
    </w:p>
    <w:p w14:paraId="717ACFBA" w14:textId="352AEBA0" w:rsidR="0004282A" w:rsidRDefault="0004282A" w:rsidP="0004282A">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R</w:t>
      </w:r>
      <w:r>
        <w:rPr>
          <w:b/>
          <w:bCs/>
          <w:sz w:val="22"/>
          <w:szCs w:val="22"/>
        </w:rPr>
        <w:t>ESULTS</w:t>
      </w:r>
    </w:p>
    <w:p w14:paraId="60451735" w14:textId="01332200" w:rsidR="00A025B1" w:rsidRPr="00A025B1" w:rsidRDefault="00A025B1" w:rsidP="00A025B1">
      <w:pPr>
        <w:autoSpaceDE w:val="0"/>
        <w:autoSpaceDN w:val="0"/>
        <w:adjustRightInd w:val="0"/>
        <w:rPr>
          <w:color w:val="000000" w:themeColor="text1"/>
        </w:rPr>
      </w:pPr>
      <w:r w:rsidRPr="00A025B1">
        <w:t>A total of 146 parameters were estimated in the SCAA model, which converged with a maximum gradient component less than 0.001 (</w:t>
      </w:r>
      <w:r w:rsidRPr="00A025B1">
        <w:rPr>
          <w:color w:val="000000" w:themeColor="text1"/>
        </w:rPr>
        <w:t>Table </w:t>
      </w:r>
      <w:hyperlink r:id="rId50" w:anchor="tab:keyparams" w:history="1">
        <w:r w:rsidR="0097660C" w:rsidRPr="00F41B38">
          <w:rPr>
            <w:rStyle w:val="Hyperlink"/>
            <w:color w:val="000000" w:themeColor="text1"/>
            <w:u w:val="none"/>
          </w:rPr>
          <w:t>8</w:t>
        </w:r>
      </w:hyperlink>
      <w:r w:rsidRPr="00A025B1">
        <w:rPr>
          <w:color w:val="000000" w:themeColor="text1"/>
        </w:rPr>
        <w:t>). The objective function value (negative log likelihood) was 1799 (Table </w:t>
      </w:r>
      <w:hyperlink r:id="rId51" w:anchor="tab:likesum" w:history="1">
        <w:r w:rsidR="0097660C" w:rsidRPr="00F41B38">
          <w:rPr>
            <w:rStyle w:val="Hyperlink"/>
            <w:color w:val="000000" w:themeColor="text1"/>
            <w:u w:val="none"/>
          </w:rPr>
          <w:t>9</w:t>
        </w:r>
      </w:hyperlink>
      <w:r w:rsidRPr="00A025B1">
        <w:rPr>
          <w:color w:val="000000" w:themeColor="text1"/>
        </w:rPr>
        <w:t>). The model fits catch, survey CPUE, and pre-EQS fishery CPUE reasonably well in most years (Figure </w:t>
      </w:r>
      <w:hyperlink r:id="rId52" w:anchor="fig:predabdind" w:history="1">
        <w:r w:rsidRPr="00A025B1">
          <w:rPr>
            <w:rStyle w:val="Hyperlink"/>
            <w:color w:val="000000" w:themeColor="text1"/>
            <w:u w:val="none"/>
          </w:rPr>
          <w:t>14</w:t>
        </w:r>
      </w:hyperlink>
      <w:r w:rsidRPr="00A025B1">
        <w:rPr>
          <w:color w:val="000000" w:themeColor="text1"/>
        </w:rPr>
        <w:t>). Contemporary fishery CPUE (EQS) does not fit well, with long runs of positive or negative residuals (Figure </w:t>
      </w:r>
      <w:hyperlink r:id="rId53" w:anchor="fig:predabdind" w:history="1">
        <w:r w:rsidRPr="00A025B1">
          <w:rPr>
            <w:rStyle w:val="Hyperlink"/>
            <w:color w:val="000000" w:themeColor="text1"/>
            <w:u w:val="none"/>
          </w:rPr>
          <w:t>14</w:t>
        </w:r>
      </w:hyperlink>
      <w:r w:rsidRPr="00A025B1">
        <w:rPr>
          <w:color w:val="000000" w:themeColor="text1"/>
        </w:rPr>
        <w:t>B). The model performs poorly during the period directly following the implementation of EQS in 1994 for all indices, including catch (Figure </w:t>
      </w:r>
      <w:hyperlink r:id="rId54" w:anchor="fig:predabdind" w:history="1">
        <w:r w:rsidRPr="00A025B1">
          <w:rPr>
            <w:rStyle w:val="Hyperlink"/>
            <w:color w:val="000000" w:themeColor="text1"/>
            <w:u w:val="none"/>
          </w:rPr>
          <w:t>14</w:t>
        </w:r>
      </w:hyperlink>
      <w:r w:rsidRPr="00A025B1">
        <w:rPr>
          <w:color w:val="000000" w:themeColor="text1"/>
        </w:rPr>
        <w:t>). Additionally, the fit to the mark-recapture abundance estimates have worsened with the model estimating higher abundance than indicated the mark-recapture project in earlier years, although it fits well in recent years (Figure </w:t>
      </w:r>
      <w:hyperlink r:id="rId55" w:anchor="fig:predabdind" w:history="1">
        <w:r w:rsidRPr="00A025B1">
          <w:rPr>
            <w:rStyle w:val="Hyperlink"/>
            <w:color w:val="000000" w:themeColor="text1"/>
            <w:u w:val="none"/>
          </w:rPr>
          <w:t>14</w:t>
        </w:r>
      </w:hyperlink>
      <w:r w:rsidRPr="00A025B1">
        <w:rPr>
          <w:color w:val="000000" w:themeColor="text1"/>
        </w:rPr>
        <w:t>D).</w:t>
      </w:r>
    </w:p>
    <w:p w14:paraId="55983574" w14:textId="77777777" w:rsidR="00A025B1" w:rsidRPr="00A025B1" w:rsidRDefault="00A025B1" w:rsidP="00A025B1">
      <w:pPr>
        <w:autoSpaceDE w:val="0"/>
        <w:autoSpaceDN w:val="0"/>
        <w:adjustRightInd w:val="0"/>
      </w:pPr>
      <w:r w:rsidRPr="00A025B1">
        <w:t>Further consideration should be given to which abundance indices should be used in the model. For example, because releasing fish is legal in NSEI and past logbook data have not required released fish to be recorded, fishery CPUE may not be a suitable index of abundance. Starting in 2019, fishermen were required to provide an estimated number of released sablefish by set; however, there is no record of length or weight of these releases.</w:t>
      </w:r>
    </w:p>
    <w:p w14:paraId="4B477DE1" w14:textId="14B4B421" w:rsidR="00A025B1" w:rsidRPr="00A025B1" w:rsidRDefault="00A025B1" w:rsidP="00A025B1">
      <w:pPr>
        <w:autoSpaceDE w:val="0"/>
        <w:autoSpaceDN w:val="0"/>
        <w:adjustRightInd w:val="0"/>
      </w:pPr>
      <w:r w:rsidRPr="00A025B1">
        <w:t>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fisherm</w:t>
      </w:r>
      <w:ins w:id="373" w:author="Ehresmann, Rhea K (DFG)" w:date="2023-08-16T14:56:00Z">
        <w:r w:rsidR="007F5AD5">
          <w:t>e</w:t>
        </w:r>
      </w:ins>
      <w:del w:id="374" w:author="Ehresmann, Rhea K (DFG)" w:date="2023-08-16T14:56:00Z">
        <w:r w:rsidRPr="00A025B1" w:rsidDel="007F5AD5">
          <w:delText>a</w:delText>
        </w:r>
      </w:del>
      <w:r w:rsidRPr="00A025B1">
        <w:t>n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14:paraId="23BD4B5E" w14:textId="77777777" w:rsidR="00A025B1" w:rsidRPr="00A025B1" w:rsidRDefault="00A025B1" w:rsidP="00A025B1">
      <w:pPr>
        <w:autoSpaceDE w:val="0"/>
        <w:autoSpaceDN w:val="0"/>
        <w:adjustRightInd w:val="0"/>
      </w:pPr>
      <w:r w:rsidRPr="00A025B1">
        <w:t>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14:paraId="30011C7B" w14:textId="773374CC" w:rsidR="00A025B1" w:rsidRPr="00A025B1" w:rsidRDefault="00A025B1" w:rsidP="00A025B1">
      <w:pPr>
        <w:autoSpaceDE w:val="0"/>
        <w:autoSpaceDN w:val="0"/>
        <w:adjustRightInd w:val="0"/>
        <w:rPr>
          <w:color w:val="000000" w:themeColor="text1"/>
        </w:rPr>
      </w:pPr>
      <w:r w:rsidRPr="00A025B1">
        <w:t>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w:t>
      </w:r>
      <w:r w:rsidRPr="00A025B1">
        <w:rPr>
          <w:color w:val="000000" w:themeColor="text1"/>
        </w:rPr>
        <w:t>Figure </w:t>
      </w:r>
      <w:hyperlink r:id="rId56" w:anchor="fig:derivedts" w:history="1">
        <w:r w:rsidR="0097660C" w:rsidRPr="00F41B38">
          <w:rPr>
            <w:rStyle w:val="Hyperlink"/>
            <w:color w:val="000000" w:themeColor="text1"/>
            <w:u w:val="none"/>
          </w:rPr>
          <w:t>15</w:t>
        </w:r>
      </w:hyperlink>
      <w:r w:rsidRPr="00A025B1">
        <w:rPr>
          <w:color w:val="000000" w:themeColor="text1"/>
        </w:rPr>
        <w:t>).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90</w:t>
      </w:r>
      <w:del w:id="375" w:author="Ehresmann, Rhea K (DFG)" w:date="2023-08-16T14:58:00Z">
        <w:r w:rsidRPr="00A025B1" w:rsidDel="00B630D4">
          <w:rPr>
            <w:color w:val="000000" w:themeColor="text1"/>
          </w:rPr>
          <w:delText>’</w:delText>
        </w:r>
      </w:del>
      <w:r w:rsidRPr="00A025B1">
        <w:rPr>
          <w:color w:val="000000" w:themeColor="text1"/>
        </w:rPr>
        <w:t xml:space="preserve">s. And while the dominance of the younger age classes is the result of these strong recruitment events, the lack of </w:t>
      </w:r>
      <w:r w:rsidRPr="00A025B1">
        <w:rPr>
          <w:color w:val="000000" w:themeColor="text1"/>
        </w:rPr>
        <w:lastRenderedPageBreak/>
        <w:t>older sablefish, which can live into their 90s, remains concerning given the likely outside contribution these older fish make to the spawning population.</w:t>
      </w:r>
    </w:p>
    <w:p w14:paraId="7C9335C8" w14:textId="135599C7" w:rsidR="00A025B1" w:rsidRPr="00A025B1" w:rsidRDefault="00A025B1" w:rsidP="00A025B1">
      <w:pPr>
        <w:autoSpaceDE w:val="0"/>
        <w:autoSpaceDN w:val="0"/>
        <w:adjustRightInd w:val="0"/>
        <w:rPr>
          <w:color w:val="000000" w:themeColor="text1"/>
        </w:rPr>
      </w:pPr>
      <w:r w:rsidRPr="00A025B1">
        <w:rPr>
          <w:color w:val="000000" w:themeColor="text1"/>
        </w:rPr>
        <w:t>Fits to the age composition data is improved from past assessments, however still fails to capture all of the variability in the data (Figure </w:t>
      </w:r>
      <w:hyperlink r:id="rId57" w:anchor="fig:fshage" w:history="1">
        <w:r w:rsidR="0097660C" w:rsidRPr="00F41B38">
          <w:rPr>
            <w:rStyle w:val="Hyperlink"/>
            <w:color w:val="000000" w:themeColor="text1"/>
            <w:u w:val="none"/>
          </w:rPr>
          <w:t>16</w:t>
        </w:r>
      </w:hyperlink>
      <w:r w:rsidRPr="00A025B1">
        <w:rPr>
          <w:color w:val="000000" w:themeColor="text1"/>
        </w:rPr>
        <w:t> and </w:t>
      </w:r>
      <w:hyperlink r:id="rId58" w:anchor="fig:srvage" w:history="1">
        <w:r w:rsidR="0097660C" w:rsidRPr="00F41B38">
          <w:rPr>
            <w:rStyle w:val="Hyperlink"/>
            <w:color w:val="000000" w:themeColor="text1"/>
            <w:u w:val="none"/>
          </w:rPr>
          <w:t>17</w:t>
        </w:r>
      </w:hyperlink>
      <w:r w:rsidRPr="00A025B1">
        <w:rPr>
          <w:color w:val="000000" w:themeColor="text1"/>
        </w:rPr>
        <w:t>). Although the model fits the general shape of the age compositions in most years, there are poor residual patterns (Figure </w:t>
      </w:r>
      <w:hyperlink r:id="rId59" w:anchor="fig:residage" w:history="1">
        <w:r w:rsidR="0097660C" w:rsidRPr="00F41B38">
          <w:rPr>
            <w:rStyle w:val="Hyperlink"/>
            <w:color w:val="000000" w:themeColor="text1"/>
            <w:u w:val="none"/>
          </w:rPr>
          <w:t>18</w:t>
        </w:r>
      </w:hyperlink>
      <w:r w:rsidRPr="00A025B1">
        <w:rPr>
          <w:color w:val="000000" w:themeColor="text1"/>
        </w:rPr>
        <w:t>). Additionally, the model appears to underestimate fits to the plus group ages, which should be explored in future assessments.</w:t>
      </w:r>
    </w:p>
    <w:p w14:paraId="3683410D" w14:textId="01E1EADA" w:rsidR="00A025B1" w:rsidRPr="00A025B1" w:rsidRDefault="00A025B1" w:rsidP="00A025B1">
      <w:pPr>
        <w:autoSpaceDE w:val="0"/>
        <w:autoSpaceDN w:val="0"/>
        <w:adjustRightInd w:val="0"/>
      </w:pPr>
      <w:r w:rsidRPr="00A025B1">
        <w:rPr>
          <w:color w:val="000000" w:themeColor="text1"/>
        </w:rPr>
        <w:t>Fits to the length composition data also remain poor and suffer from poor residual patterns signifying that the model is underestimating smaller, mid-size classes and overestimating larger and the smallest size classes (Figures </w:t>
      </w:r>
      <w:hyperlink r:id="rId60" w:anchor="fig:malefshlen" w:history="1">
        <w:r w:rsidR="0097660C" w:rsidRPr="00F41B38">
          <w:rPr>
            <w:rStyle w:val="Hyperlink"/>
            <w:color w:val="000000" w:themeColor="text1"/>
            <w:u w:val="none"/>
          </w:rPr>
          <w:t>19</w:t>
        </w:r>
      </w:hyperlink>
      <w:r w:rsidRPr="00A025B1">
        <w:rPr>
          <w:color w:val="000000" w:themeColor="text1"/>
        </w:rPr>
        <w:t>, </w:t>
      </w:r>
      <w:hyperlink r:id="rId61" w:anchor="fig:femalefshlen" w:history="1">
        <w:r w:rsidR="0097660C" w:rsidRPr="00F41B38">
          <w:rPr>
            <w:rStyle w:val="Hyperlink"/>
            <w:color w:val="000000" w:themeColor="text1"/>
            <w:u w:val="none"/>
          </w:rPr>
          <w:t>20</w:t>
        </w:r>
      </w:hyperlink>
      <w:r w:rsidRPr="00A025B1">
        <w:rPr>
          <w:color w:val="000000" w:themeColor="text1"/>
        </w:rPr>
        <w:t>, </w:t>
      </w:r>
      <w:hyperlink r:id="rId62" w:anchor="fig:malesrvlen" w:history="1">
        <w:r w:rsidR="0097660C" w:rsidRPr="00F41B38">
          <w:rPr>
            <w:rStyle w:val="Hyperlink"/>
            <w:color w:val="000000" w:themeColor="text1"/>
            <w:u w:val="none"/>
          </w:rPr>
          <w:t>21</w:t>
        </w:r>
      </w:hyperlink>
      <w:r w:rsidRPr="00A025B1">
        <w:rPr>
          <w:color w:val="000000" w:themeColor="text1"/>
        </w:rPr>
        <w:t>, </w:t>
      </w:r>
      <w:hyperlink r:id="rId63" w:anchor="fig:femalesrvlen" w:history="1">
        <w:r w:rsidR="0097660C" w:rsidRPr="00F41B38">
          <w:rPr>
            <w:rStyle w:val="Hyperlink"/>
            <w:color w:val="000000" w:themeColor="text1"/>
            <w:u w:val="none"/>
          </w:rPr>
          <w:t>22</w:t>
        </w:r>
      </w:hyperlink>
      <w:r w:rsidRPr="00A025B1">
        <w:rPr>
          <w:color w:val="000000" w:themeColor="text1"/>
        </w:rPr>
        <w:t> and </w:t>
      </w:r>
      <w:hyperlink r:id="rId64" w:anchor="fig:residlen" w:history="1">
        <w:r w:rsidR="0097660C" w:rsidRPr="00F41B38">
          <w:rPr>
            <w:rStyle w:val="Hyperlink"/>
            <w:color w:val="000000" w:themeColor="text1"/>
            <w:u w:val="none"/>
          </w:rPr>
          <w:t>23</w:t>
        </w:r>
      </w:hyperlink>
      <w:r w:rsidRPr="00A025B1">
        <w:rPr>
          <w:color w:val="000000" w:themeColor="text1"/>
        </w:rPr>
        <w:t xml:space="preserve">). Like </w:t>
      </w:r>
      <w:r w:rsidRPr="00A025B1">
        <w:t>the age compositions, the model predicts the general shape of the length compositions for both the survey and fishery in most years. Despite this, there are also poor residual patterns in the length compositions, and the model is not predicting the small individuals observed in the survey in recent years.</w:t>
      </w:r>
    </w:p>
    <w:p w14:paraId="3406C635" w14:textId="77777777" w:rsidR="00A025B1" w:rsidRPr="00A025B1" w:rsidRDefault="00A025B1" w:rsidP="00A025B1">
      <w:pPr>
        <w:autoSpaceDE w:val="0"/>
        <w:autoSpaceDN w:val="0"/>
        <w:adjustRightInd w:val="0"/>
      </w:pPr>
      <w:r w:rsidRPr="00A025B1">
        <w:t>The lack of fit to the age and length composition data likely results from restrictions of fishery and survey selectivity in the model. Survey selectivity is now estimated in the model, which appears to have improved model fit. However, survey selectivity is modeled in two 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catch frequently have observer data and will overcome this challenge through the estimation of a separate selectivity curve for discarded catch (e.g., Zheng and Siddeek 2018).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prior around the selectivity parameters rather than fixing those values.</w:t>
      </w:r>
    </w:p>
    <w:p w14:paraId="02EEBCD8" w14:textId="0ED26C3E" w:rsidR="00A025B1" w:rsidRPr="00A025B1" w:rsidRDefault="00A025B1" w:rsidP="00A025B1">
      <w:pPr>
        <w:autoSpaceDE w:val="0"/>
        <w:autoSpaceDN w:val="0"/>
        <w:adjustRightInd w:val="0"/>
      </w:pPr>
      <w:r w:rsidRPr="00A025B1">
        <w:t>Changes made to the operating model resulted in lower estimates of stock status although the overall trajectory of the stock remains the same. Tuning the model to estimate the effective sample sizes or the age and length composition data placed more weight on the composition data and had the effect of increasing the biomass estimates (Table </w:t>
      </w:r>
      <w:hyperlink r:id="rId65" w:anchor="tab:modcomp" w:history="1">
        <w:r w:rsidRPr="00A025B1">
          <w:rPr>
            <w:rStyle w:val="Hyperlink"/>
            <w:color w:val="000000" w:themeColor="text1"/>
            <w:u w:val="none"/>
          </w:rPr>
          <w:t>4</w:t>
        </w:r>
      </w:hyperlink>
      <w:r w:rsidRPr="00A025B1">
        <w:t xml:space="preserve">). Updating the selectivity curves to the most recent values in the federal assessment resulted in lower biomass estimate, although still above the base model using the old selectivity estimates. The updates made for model v23 that include estimating survey selectivity within the model and estimating recruitment deviations using random effects resulted in lower biomass estimates. The population still appears to </w:t>
      </w:r>
      <w:del w:id="376" w:author="Ehresmann, Rhea K (DFG)" w:date="2023-08-16T15:03:00Z">
        <w:r w:rsidRPr="00A025B1" w:rsidDel="00991743">
          <w:delText>be increasing,</w:delText>
        </w:r>
      </w:del>
      <w:ins w:id="377" w:author="Ehresmann, Rhea K (DFG)" w:date="2023-08-16T15:03:00Z">
        <w:r w:rsidR="00991743" w:rsidRPr="00A025B1">
          <w:t>be increasing;</w:t>
        </w:r>
      </w:ins>
      <w:r w:rsidRPr="00A025B1">
        <w:t xml:space="preserve"> however</w:t>
      </w:r>
      <w:ins w:id="378" w:author="Ehresmann, Rhea K (DFG)" w:date="2023-08-16T15:03:00Z">
        <w:r w:rsidR="00991743">
          <w:t>,</w:t>
        </w:r>
      </w:ins>
      <w:r w:rsidRPr="00A025B1">
        <w:t xml:space="preserve"> the fishery appears closer to the management target of </w:t>
      </w:r>
      <w:r w:rsidRPr="00A025B1">
        <w:rPr>
          <w:i/>
          <w:iCs/>
        </w:rPr>
        <w:t>SPR</w:t>
      </w:r>
      <w:r w:rsidRPr="00A025B1">
        <w:rPr>
          <w:i/>
          <w:iCs/>
          <w:vertAlign w:val="subscript"/>
        </w:rPr>
        <w:t>50</w:t>
      </w:r>
      <w:r w:rsidRPr="00A025B1">
        <w:t> than estimated by the base model.</w:t>
      </w:r>
    </w:p>
    <w:p w14:paraId="79F55056" w14:textId="77777777" w:rsidR="00A025B1" w:rsidRDefault="00A025B1" w:rsidP="0047556C">
      <w:pPr>
        <w:autoSpaceDE w:val="0"/>
        <w:autoSpaceDN w:val="0"/>
        <w:adjustRightInd w:val="0"/>
      </w:pPr>
      <w:r w:rsidRPr="00A025B1">
        <w:t>Estimation of recruitment deviations using random effects produced much lower values of </w:t>
      </w:r>
      <w:commentRangeStart w:id="379"/>
      <w:r w:rsidRPr="00A025B1">
        <w:t>σRσR </w:t>
      </w:r>
      <w:commentRangeEnd w:id="379"/>
      <w:r w:rsidR="00BB3E10">
        <w:rPr>
          <w:rStyle w:val="CommentReference"/>
        </w:rPr>
        <w:commentReference w:id="379"/>
      </w:r>
      <w:r w:rsidRPr="00A025B1">
        <w:t>than had been fixed to the federal model value of 1.2 (Table </w:t>
      </w:r>
      <w:hyperlink r:id="rId66" w:anchor="tab:keyparams" w:history="1">
        <w:r w:rsidRPr="00F41B38">
          <w:rPr>
            <w:rStyle w:val="Hyperlink"/>
            <w:color w:val="000000" w:themeColor="text1"/>
            <w:u w:val="none"/>
          </w:rPr>
          <w:t>9</w:t>
        </w:r>
      </w:hyperlink>
      <w:r w:rsidRPr="00A025B1">
        <w:t xml:space="preserve">). The federal value is noticeably higher than that estimated for other Alaska groundfish stocks (Lynch et al. 2018; </w:t>
      </w:r>
      <w:commentRangeStart w:id="380"/>
      <w:r w:rsidRPr="00A025B1">
        <w:t>Hanselman et al. 2019</w:t>
      </w:r>
      <w:commentRangeEnd w:id="380"/>
      <w:r w:rsidR="007D1CAF">
        <w:rPr>
          <w:rStyle w:val="CommentReference"/>
        </w:rPr>
        <w:commentReference w:id="380"/>
      </w:r>
      <w:r w:rsidRPr="00A025B1">
        <w:t>) whereas the estimate from model v23 was much more in line with other Alaska groundfish at 0.52.</w:t>
      </w:r>
    </w:p>
    <w:p w14:paraId="7811209C" w14:textId="5317FA69" w:rsidR="00030A69" w:rsidRDefault="00A025B1" w:rsidP="0047556C">
      <w:pPr>
        <w:autoSpaceDE w:val="0"/>
        <w:autoSpaceDN w:val="0"/>
        <w:adjustRightInd w:val="0"/>
      </w:pPr>
      <w:r w:rsidRPr="00A025B1">
        <w:t xml:space="preserve">Despite challenges to fitting the data, the model demonstrates good retrospective patterns. Retrospective patterns are defined as “systematic changes to estimates of population size, or other assessment model-derived quantities, that occur as additional years of data are added to, or </w:t>
      </w:r>
      <w:r w:rsidRPr="00A025B1">
        <w:lastRenderedPageBreak/>
        <w:t>removed from, a stock assessment” (Hutado-Ferro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r w:rsidR="00D5027D">
        <w:t xml:space="preserve">  </w:t>
      </w:r>
    </w:p>
    <w:p w14:paraId="17F25BD8" w14:textId="6135C70A" w:rsidR="00A025B1" w:rsidRDefault="00A025B1" w:rsidP="00A025B1">
      <w:pPr>
        <w:autoSpaceDE w:val="0"/>
        <w:autoSpaceDN w:val="0"/>
        <w:adjustRightInd w:val="0"/>
        <w:rPr>
          <w:b/>
          <w:bCs/>
          <w:sz w:val="22"/>
          <w:szCs w:val="22"/>
        </w:rPr>
      </w:pPr>
      <w:r>
        <w:rPr>
          <w:b/>
          <w:bCs/>
          <w:sz w:val="28"/>
          <w:szCs w:val="28"/>
        </w:rPr>
        <w:t>Retrospective analysis</w:t>
      </w:r>
    </w:p>
    <w:p w14:paraId="1B201E6F" w14:textId="5D852FAF" w:rsidR="00030A69" w:rsidRDefault="00030A69" w:rsidP="00030A69">
      <w:pPr>
        <w:autoSpaceDE w:val="0"/>
        <w:autoSpaceDN w:val="0"/>
        <w:adjustRightInd w:val="0"/>
      </w:pPr>
      <w:r>
        <w:t>Following recommendations fro</w:t>
      </w:r>
      <w:r w:rsidR="00334100">
        <w:t>m</w:t>
      </w:r>
      <w:r>
        <w:t xml:space="preserve"> the North Pacific Fishery Management Council’s Groundfish Plan Team (</w:t>
      </w:r>
      <w:commentRangeStart w:id="381"/>
      <w:r>
        <w:t>Hanselman et al. 2013</w:t>
      </w:r>
      <w:commentRangeEnd w:id="381"/>
      <w:r w:rsidR="007D1CAF">
        <w:rPr>
          <w:rStyle w:val="CommentReference"/>
        </w:rPr>
        <w:commentReference w:id="381"/>
      </w:r>
      <w:r>
        <w:t>), a retrospective analysis was performed by dropping the last 10 years of data (i.e., “peels”), plott</w:t>
      </w:r>
      <w:r w:rsidR="00334100">
        <w:t>ing</w:t>
      </w:r>
      <w:r>
        <w:t xml:space="preserve"> spawning biomass, </w:t>
      </w:r>
      <w:r w:rsidR="00334100">
        <w:t>f</w:t>
      </w:r>
      <w:r>
        <w:t>ishing mortality, and recruitment time series</w:t>
      </w:r>
      <w:r w:rsidR="00334100">
        <w:t xml:space="preserve"> f</w:t>
      </w:r>
      <w:r>
        <w:t>or each model run, an</w:t>
      </w:r>
      <w:r w:rsidR="00334100">
        <w:t>d</w:t>
      </w:r>
      <w:r>
        <w:t xml:space="preserve"> plott</w:t>
      </w:r>
      <w:r w:rsidR="00334100">
        <w:t>ing</w:t>
      </w:r>
      <w:r>
        <w:t xml:space="preserve"> the relative changes in reference to the terminal model (2022).  Mohn’s </w:t>
      </w:r>
      <w:r w:rsidRPr="00030A69">
        <w:rPr>
          <w:rFonts w:ascii="Symbol" w:hAnsi="Symbol"/>
          <w:i/>
          <w:iCs/>
        </w:rPr>
        <w:t>r</w:t>
      </w:r>
      <w:r>
        <w:t xml:space="preserve"> was calculated for spawning biomass, fishing mortality and recruitment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334100" w14:paraId="698FB7EA" w14:textId="77777777" w:rsidTr="000D2D3C">
        <w:tc>
          <w:tcPr>
            <w:tcW w:w="715" w:type="dxa"/>
          </w:tcPr>
          <w:p w14:paraId="5210DFAB" w14:textId="77777777" w:rsidR="00334100" w:rsidRDefault="00334100" w:rsidP="000D2D3C">
            <w:pPr>
              <w:pStyle w:val="Caption"/>
              <w:ind w:firstLine="0"/>
              <w:jc w:val="center"/>
              <w:rPr>
                <w:color w:val="000000"/>
              </w:rPr>
            </w:pPr>
          </w:p>
        </w:tc>
        <w:tc>
          <w:tcPr>
            <w:tcW w:w="7740" w:type="dxa"/>
          </w:tcPr>
          <w:p w14:paraId="6C61722B" w14:textId="1D74D6E8" w:rsidR="00334100" w:rsidRDefault="00334100" w:rsidP="000D2D3C">
            <w:pPr>
              <w:pStyle w:val="Caption"/>
              <w:ind w:firstLine="0"/>
              <w:jc w:val="center"/>
              <w:rPr>
                <w:color w:val="000000"/>
              </w:rPr>
            </w:pPr>
            <m:oMathPara>
              <m:oMath>
                <m:r>
                  <w:rPr>
                    <w:rFonts w:ascii="Cambria Math" w:hAnsi="Cambria Math"/>
                  </w:rPr>
                  <m:t>Moh</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s ρ=</m:t>
                </m:r>
                <m:nary>
                  <m:naryPr>
                    <m:chr m:val="∑"/>
                    <m:limLoc m:val="subSup"/>
                    <m:ctrlPr>
                      <w:rPr>
                        <w:rFonts w:ascii="Cambria Math" w:hAnsi="Cambria Math"/>
                        <w:i/>
                        <w:sz w:val="24"/>
                        <w:szCs w:val="24"/>
                      </w:rPr>
                    </m:ctrlPr>
                  </m:naryPr>
                  <m:sub>
                    <m:r>
                      <w:rPr>
                        <w:rFonts w:ascii="Cambria Math" w:hAnsi="Cambria Math"/>
                      </w:rPr>
                      <m:t>p=1</m:t>
                    </m:r>
                  </m:sub>
                  <m:sup>
                    <m:r>
                      <w:rPr>
                        <w:rFonts w:ascii="Cambria Math" w:hAnsi="Cambria Math"/>
                      </w:rPr>
                      <m:t>P</m:t>
                    </m:r>
                  </m:sup>
                  <m:e>
                    <m:f>
                      <m:fPr>
                        <m:type m:val="skw"/>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X</m:t>
                                </m:r>
                              </m:e>
                              <m:sub>
                                <m:r>
                                  <w:rPr>
                                    <w:rFonts w:ascii="Cambria Math" w:hAnsi="Cambria Math"/>
                                  </w:rPr>
                                  <m:t>Y-p,p</m:t>
                                </m:r>
                              </m:sub>
                            </m:sSub>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Y-p,0</m:t>
                                </m:r>
                              </m:sub>
                            </m:sSub>
                          </m:num>
                          <m:den>
                            <m:sSub>
                              <m:sSubPr>
                                <m:ctrlPr>
                                  <w:rPr>
                                    <w:rFonts w:ascii="Cambria Math" w:hAnsi="Cambria Math"/>
                                    <w:i/>
                                    <w:sz w:val="24"/>
                                    <w:szCs w:val="24"/>
                                  </w:rPr>
                                </m:ctrlPr>
                              </m:sSubPr>
                              <m:e>
                                <m:r>
                                  <w:rPr>
                                    <w:rFonts w:ascii="Cambria Math" w:hAnsi="Cambria Math"/>
                                  </w:rPr>
                                  <m:t>Y</m:t>
                                </m:r>
                              </m:e>
                              <m:sub>
                                <m:r>
                                  <w:rPr>
                                    <w:rFonts w:ascii="Cambria Math" w:hAnsi="Cambria Math"/>
                                  </w:rPr>
                                  <m:t>Y-p,0</m:t>
                                </m:r>
                              </m:sub>
                            </m:sSub>
                          </m:den>
                        </m:f>
                      </m:num>
                      <m:den>
                        <m:r>
                          <w:rPr>
                            <w:rFonts w:ascii="Cambria Math" w:hAnsi="Cambria Math"/>
                          </w:rPr>
                          <m:t>P</m:t>
                        </m:r>
                      </m:den>
                    </m:f>
                  </m:e>
                </m:nary>
              </m:oMath>
            </m:oMathPara>
          </w:p>
        </w:tc>
        <w:tc>
          <w:tcPr>
            <w:tcW w:w="895" w:type="dxa"/>
            <w:vAlign w:val="center"/>
          </w:tcPr>
          <w:p w14:paraId="7165CDA9" w14:textId="218555A2" w:rsidR="00334100" w:rsidRDefault="00334100" w:rsidP="000D2D3C">
            <w:pPr>
              <w:pStyle w:val="Caption"/>
              <w:jc w:val="right"/>
              <w:rPr>
                <w:color w:val="000000"/>
              </w:rPr>
            </w:pPr>
            <w:r>
              <w:t>(36)</w:t>
            </w:r>
          </w:p>
        </w:tc>
      </w:tr>
    </w:tbl>
    <w:p w14:paraId="00AC7ACC" w14:textId="77777777" w:rsidR="00334100" w:rsidRDefault="00334100" w:rsidP="00030A69">
      <w:pPr>
        <w:autoSpaceDE w:val="0"/>
        <w:autoSpaceDN w:val="0"/>
        <w:adjustRightInd w:val="0"/>
      </w:pPr>
    </w:p>
    <w:p w14:paraId="1EF18863" w14:textId="38970C3D" w:rsidR="00030A69" w:rsidRDefault="00334100" w:rsidP="00030A69">
      <w:pPr>
        <w:autoSpaceDE w:val="0"/>
        <w:autoSpaceDN w:val="0"/>
        <w:adjustRightInd w:val="0"/>
      </w:pPr>
      <w:r>
        <w:t xml:space="preserve">Where </w:t>
      </w:r>
      <w:r w:rsidRPr="00334100">
        <w:rPr>
          <w:i/>
          <w:iCs/>
        </w:rPr>
        <w:t>Y</w:t>
      </w:r>
      <w:r>
        <w:t xml:space="preserve"> is the last year in the full time series, </w:t>
      </w:r>
      <w:r w:rsidRPr="00334100">
        <w:rPr>
          <w:i/>
          <w:iCs/>
        </w:rPr>
        <w:t>p</w:t>
      </w:r>
      <w:r>
        <w:t xml:space="preserve"> is the number of years at the end of the peeled data series, and </w:t>
      </w:r>
      <w:r w:rsidRPr="00334100">
        <w:rPr>
          <w:i/>
          <w:iCs/>
        </w:rPr>
        <w:t>X</w:t>
      </w:r>
      <w:r>
        <w:t xml:space="preserve"> denotes the estimate of the quantity of interest (i.e., spawning biomass, fishing mortality or recruitment)</w:t>
      </w:r>
      <w:r w:rsidR="00F41B38">
        <w:t xml:space="preserve"> </w:t>
      </w:r>
      <w:r>
        <w:t xml:space="preserve">(Mohn 1999; </w:t>
      </w:r>
      <w:commentRangeStart w:id="382"/>
      <w:r>
        <w:t>Hanselman et al. 2013</w:t>
      </w:r>
      <w:commentRangeEnd w:id="382"/>
      <w:r w:rsidR="007D1CAF">
        <w:rPr>
          <w:rStyle w:val="CommentReference"/>
        </w:rPr>
        <w:commentReference w:id="382"/>
      </w:r>
      <w:r>
        <w:t xml:space="preserve">).  </w:t>
      </w:r>
    </w:p>
    <w:p w14:paraId="67A47360" w14:textId="25FAE078" w:rsidR="00CB5BFB" w:rsidRDefault="00A025B1" w:rsidP="00030A69">
      <w:pPr>
        <w:autoSpaceDE w:val="0"/>
        <w:autoSpaceDN w:val="0"/>
        <w:adjustRightInd w:val="0"/>
      </w:pPr>
      <w:r>
        <w:rPr>
          <w:color w:val="333333"/>
          <w:shd w:val="clear" w:color="auto" w:fill="FFFFFF"/>
        </w:rPr>
        <w:t xml:space="preserve">Model v23 demonstrates a small, </w:t>
      </w:r>
      <w:r w:rsidRPr="00F41B38">
        <w:rPr>
          <w:color w:val="000000" w:themeColor="text1"/>
          <w:shd w:val="clear" w:color="auto" w:fill="FFFFFF"/>
        </w:rPr>
        <w:t>positive bias in spawning biomass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0.05; Figure </w:t>
      </w:r>
      <w:hyperlink r:id="rId67" w:anchor="fig:mohnsbiom" w:history="1">
        <w:r w:rsidR="0097660C" w:rsidRPr="00F41B38">
          <w:rPr>
            <w:rStyle w:val="Hyperlink"/>
            <w:color w:val="000000" w:themeColor="text1"/>
            <w:u w:val="none"/>
            <w:shd w:val="clear" w:color="auto" w:fill="FFFFFF"/>
          </w:rPr>
          <w:t>24</w:t>
        </w:r>
      </w:hyperlink>
      <w:r w:rsidRPr="00F41B38">
        <w:rPr>
          <w:color w:val="000000" w:themeColor="text1"/>
          <w:shd w:val="clear" w:color="auto" w:fill="FFFFFF"/>
        </w:rPr>
        <w:t>) and a slight negative bias in fishing mortality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-0.03) that are well within the acceptable range for a long-lived groundfish species. There is a larger positive bias in Age-2 recruits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0.10, Figure </w:t>
      </w:r>
      <w:hyperlink r:id="rId68" w:anchor="fig:mohnsrec" w:history="1">
        <w:r w:rsidR="0097660C" w:rsidRPr="00F41B38">
          <w:rPr>
            <w:rStyle w:val="Hyperlink"/>
            <w:color w:val="000000" w:themeColor="text1"/>
            <w:u w:val="none"/>
            <w:shd w:val="clear" w:color="auto" w:fill="FFFFFF"/>
          </w:rPr>
          <w:t>25</w:t>
        </w:r>
      </w:hyperlink>
      <w:r w:rsidRPr="00F41B38">
        <w:rPr>
          <w:color w:val="000000" w:themeColor="text1"/>
          <w:shd w:val="clear" w:color="auto" w:fill="FFFFFF"/>
        </w:rPr>
        <w:t xml:space="preserve">), </w:t>
      </w:r>
      <w:r>
        <w:rPr>
          <w:color w:val="333333"/>
          <w:shd w:val="clear" w:color="auto" w:fill="FFFFFF"/>
        </w:rPr>
        <w:t>however, individual years may over or underestimate recruitment by up to 200%.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r w:rsidR="00D5027D">
        <w:t xml:space="preserve"> </w:t>
      </w:r>
    </w:p>
    <w:p w14:paraId="56290054" w14:textId="77777777" w:rsidR="004652ED" w:rsidRDefault="004652ED" w:rsidP="004652ED">
      <w:pPr>
        <w:autoSpaceDE w:val="0"/>
        <w:autoSpaceDN w:val="0"/>
        <w:adjustRightInd w:val="0"/>
        <w:spacing w:after="0"/>
        <w:jc w:val="left"/>
        <w:rPr>
          <w:b/>
          <w:bCs/>
          <w:sz w:val="22"/>
          <w:szCs w:val="22"/>
        </w:rPr>
      </w:pPr>
      <w:r>
        <w:rPr>
          <w:b/>
          <w:bCs/>
          <w:sz w:val="28"/>
          <w:szCs w:val="28"/>
        </w:rPr>
        <w:t>M</w:t>
      </w:r>
      <w:r>
        <w:rPr>
          <w:b/>
          <w:bCs/>
          <w:sz w:val="22"/>
          <w:szCs w:val="22"/>
        </w:rPr>
        <w:t xml:space="preserve">ARKING </w:t>
      </w:r>
      <w:r>
        <w:rPr>
          <w:b/>
          <w:bCs/>
          <w:sz w:val="28"/>
          <w:szCs w:val="28"/>
        </w:rPr>
        <w:t>S</w:t>
      </w:r>
      <w:r>
        <w:rPr>
          <w:b/>
          <w:bCs/>
          <w:sz w:val="22"/>
          <w:szCs w:val="22"/>
        </w:rPr>
        <w:t xml:space="preserve">URVEY </w:t>
      </w:r>
      <w:r>
        <w:rPr>
          <w:b/>
          <w:bCs/>
          <w:sz w:val="28"/>
          <w:szCs w:val="28"/>
        </w:rPr>
        <w:t>S</w:t>
      </w:r>
      <w:r>
        <w:rPr>
          <w:b/>
          <w:bCs/>
          <w:sz w:val="22"/>
          <w:szCs w:val="22"/>
        </w:rPr>
        <w:t xml:space="preserve">ENSITIVITY </w:t>
      </w:r>
      <w:r>
        <w:rPr>
          <w:b/>
          <w:bCs/>
          <w:sz w:val="28"/>
          <w:szCs w:val="28"/>
        </w:rPr>
        <w:t>A</w:t>
      </w:r>
      <w:r>
        <w:rPr>
          <w:b/>
          <w:bCs/>
          <w:sz w:val="22"/>
          <w:szCs w:val="22"/>
        </w:rPr>
        <w:t>NALYSIS</w:t>
      </w:r>
    </w:p>
    <w:p w14:paraId="7F50A389" w14:textId="2F20F957" w:rsidR="00A025B1" w:rsidRPr="00A025B1" w:rsidRDefault="00A025B1" w:rsidP="00A025B1">
      <w:pPr>
        <w:autoSpaceDE w:val="0"/>
        <w:autoSpaceDN w:val="0"/>
        <w:adjustRightInd w:val="0"/>
      </w:pPr>
      <w:r w:rsidRPr="00A025B1">
        <w:t>The mark–recapture project has formed the foundation of sablefish management in NSEI since 2005 and the abundance estimate provides a snapshot of the exploitable abundance in NSEI (Figure </w:t>
      </w:r>
      <w:hyperlink r:id="rId69" w:anchor="fig:abdind" w:history="1">
        <w:r w:rsidR="0097660C" w:rsidRPr="00F41B38">
          <w:rPr>
            <w:rStyle w:val="Hyperlink"/>
            <w:color w:val="000000" w:themeColor="text1"/>
            <w:u w:val="none"/>
          </w:rPr>
          <w:t>8</w:t>
        </w:r>
      </w:hyperlink>
      <w:r w:rsidRPr="00A025B1">
        <w:t>D; Dressel 2009). There are numerous shortcomings to the mark-recapture project which are detailed elsewhere in this report and the abundance estimates certainly overestimate precision and are likely biased to some unknown degree that likely varies in direction and strength over the course of the time series. Due to budget constraints the mark-recapture project does not occur every year and uncertainty with future funding was part of the impetus for adopting the SCAA which is less reliant on yearly abundance estimates (Sullivan et al. 2020). With the adoption of the SCAA model, an initial analysis was performed to determine the effects of performing the mark-recapture project every other, or every third year, and the model was found to perform adequately under those circumstances (Sullivan et al. 2020).</w:t>
      </w:r>
    </w:p>
    <w:p w14:paraId="539EC963" w14:textId="139932E9" w:rsidR="00A025B1" w:rsidRPr="00A025B1" w:rsidRDefault="00A025B1" w:rsidP="00A025B1">
      <w:pPr>
        <w:autoSpaceDE w:val="0"/>
        <w:autoSpaceDN w:val="0"/>
        <w:adjustRightInd w:val="0"/>
      </w:pPr>
      <w:r w:rsidRPr="00A025B1">
        <w:t xml:space="preserve">There continues to be interest in possibly abandoning the mark-recapture project all together owing to </w:t>
      </w:r>
      <w:del w:id="383" w:author="Ehresmann, Rhea K (DFG)" w:date="2023-08-16T15:06:00Z">
        <w:r w:rsidRPr="00A025B1" w:rsidDel="00766E34">
          <w:delText>it’s</w:delText>
        </w:r>
      </w:del>
      <w:ins w:id="384" w:author="Ehresmann, Rhea K (DFG)" w:date="2023-08-16T15:06:00Z">
        <w:r w:rsidR="00766E34" w:rsidRPr="00A025B1">
          <w:t>its</w:t>
        </w:r>
      </w:ins>
      <w:r w:rsidRPr="00A025B1">
        <w:t xml:space="preserve"> expense and the amount of staff time required to enact the project. In this year’s assessment we examined simpler scenarios than examined by Sullivan et al. (2020) and simply </w:t>
      </w:r>
      <w:r w:rsidRPr="00A025B1">
        <w:lastRenderedPageBreak/>
        <w:t xml:space="preserve">dropped the last 5 and 10 </w:t>
      </w:r>
      <w:del w:id="385" w:author="Ehresmann, Rhea K (DFG)" w:date="2023-08-16T15:06:00Z">
        <w:r w:rsidRPr="00A025B1" w:rsidDel="00766E34">
          <w:delText>year’s</w:delText>
        </w:r>
      </w:del>
      <w:ins w:id="386" w:author="Ehresmann, Rhea K (DFG)" w:date="2023-08-16T15:06:00Z">
        <w:r w:rsidR="00766E34" w:rsidRPr="00A025B1">
          <w:t>years</w:t>
        </w:r>
      </w:ins>
      <w:r w:rsidRPr="00A025B1">
        <w:t xml:space="preserve"> of mark-recapture data from the model to determine how ABC</w:t>
      </w:r>
      <w:del w:id="387" w:author="Ehresmann, Rhea K (DFG)" w:date="2023-08-16T15:06:00Z">
        <w:r w:rsidRPr="00A025B1" w:rsidDel="00766E34">
          <w:delText>’</w:delText>
        </w:r>
      </w:del>
      <w:r w:rsidRPr="00A025B1">
        <w:t>s and spawning biomass would compare to the full data set with model v23 (Table </w:t>
      </w:r>
      <w:hyperlink r:id="rId70" w:anchor="tab:modcomp" w:history="1">
        <w:r w:rsidRPr="00A025B1">
          <w:rPr>
            <w:rStyle w:val="Hyperlink"/>
            <w:color w:val="000000" w:themeColor="text1"/>
            <w:u w:val="none"/>
          </w:rPr>
          <w:t>4</w:t>
        </w:r>
      </w:hyperlink>
      <w:r w:rsidRPr="00A025B1">
        <w:t>). If there had been no mark-recapture project in the last 5 years, the maximum ABC and the estimated age-2 biomass would be 0.9% higher. Had there been no mark-recapture project in the last 10 years, the maximum ABC would have been 12.1% higher and the estimated age-2 biomass would be 10.4% higher.</w:t>
      </w:r>
    </w:p>
    <w:p w14:paraId="4B86ECF0" w14:textId="15629E0A" w:rsidR="00E73458" w:rsidRDefault="00A025B1" w:rsidP="004652ED">
      <w:pPr>
        <w:autoSpaceDE w:val="0"/>
        <w:autoSpaceDN w:val="0"/>
        <w:adjustRightInd w:val="0"/>
      </w:pPr>
      <w:r>
        <w:rPr>
          <w:color w:val="333333"/>
          <w:shd w:val="clear" w:color="auto" w:fill="FFFFFF"/>
        </w:rPr>
        <w:t>These results, combined with Sullivan et al</w:t>
      </w:r>
      <w:ins w:id="388" w:author="Ehresmann, Rhea K (DFG)" w:date="2023-08-16T15:07:00Z">
        <w:r w:rsidR="00766E34">
          <w:rPr>
            <w:color w:val="333333"/>
            <w:shd w:val="clear" w:color="auto" w:fill="FFFFFF"/>
          </w:rPr>
          <w:t>.</w:t>
        </w:r>
      </w:ins>
      <w:r>
        <w:rPr>
          <w:color w:val="333333"/>
          <w:shd w:val="clear" w:color="auto" w:fill="FFFFFF"/>
        </w:rPr>
        <w:t xml:space="preserve">’s (2020) analysis, continue to demonstrate that this assessment will produce consistent results when the mark-recapture project is not performed every year. However, it is important to note that the other indices of abundance, survey CPUE and fishery CPUE, fail to provide any scale to the population and the mark-recapture abundance estimate is the only data source that anchors the model to an estimate of true abundance. If the mark-recapture project </w:t>
      </w:r>
      <w:del w:id="389" w:author="Ehresmann, Rhea K (DFG)" w:date="2023-08-16T15:07:00Z">
        <w:r w:rsidDel="00766E34">
          <w:rPr>
            <w:color w:val="333333"/>
            <w:shd w:val="clear" w:color="auto" w:fill="FFFFFF"/>
          </w:rPr>
          <w:delText xml:space="preserve">was </w:delText>
        </w:r>
      </w:del>
      <w:ins w:id="390" w:author="Ehresmann, Rhea K (DFG)" w:date="2023-08-16T15:07:00Z">
        <w:r w:rsidR="00766E34">
          <w:rPr>
            <w:color w:val="333333"/>
            <w:shd w:val="clear" w:color="auto" w:fill="FFFFFF"/>
          </w:rPr>
          <w:t xml:space="preserve">were </w:t>
        </w:r>
      </w:ins>
      <w:r>
        <w:rPr>
          <w:color w:val="333333"/>
          <w:shd w:val="clear" w:color="auto" w:fill="FFFFFF"/>
        </w:rPr>
        <w:t>completely abandoned, the assessment would not likely deprecate in the first several years, however, over time the estimates of biomass and associated biological reference points are likely to drift away from what the true biomass might be. While it remains important to revisit the mark-recapture analysis to estimate and potentially correct biases in the abundance estimates, it is also important to recognize this data as a key piece of information for the assessment if time, staffing and funding remain available.</w:t>
      </w:r>
      <w:r w:rsidR="00712A74">
        <w:t xml:space="preserve">   </w:t>
      </w:r>
    </w:p>
    <w:p w14:paraId="733D378E" w14:textId="6DD460A6" w:rsidR="0004282A" w:rsidRPr="00A025B1" w:rsidRDefault="0004282A" w:rsidP="0004282A">
      <w:pPr>
        <w:autoSpaceDE w:val="0"/>
        <w:autoSpaceDN w:val="0"/>
        <w:adjustRightInd w:val="0"/>
        <w:rPr>
          <w:b/>
          <w:bCs/>
          <w:sz w:val="22"/>
          <w:szCs w:val="22"/>
        </w:rPr>
      </w:pPr>
      <w:r w:rsidRPr="00A025B1">
        <w:rPr>
          <w:b/>
          <w:bCs/>
          <w:sz w:val="28"/>
          <w:szCs w:val="28"/>
        </w:rPr>
        <w:t>ABC R</w:t>
      </w:r>
      <w:r w:rsidRPr="00A025B1">
        <w:rPr>
          <w:b/>
          <w:bCs/>
          <w:sz w:val="22"/>
          <w:szCs w:val="22"/>
        </w:rPr>
        <w:t>ECOMMENDATIONS</w:t>
      </w:r>
    </w:p>
    <w:p w14:paraId="77ED3089" w14:textId="509B7459" w:rsidR="00A025B1" w:rsidRPr="00A025B1" w:rsidRDefault="00A025B1" w:rsidP="00A025B1">
      <w:pPr>
        <w:autoSpaceDE w:val="0"/>
        <w:autoSpaceDN w:val="0"/>
        <w:adjustRightInd w:val="0"/>
        <w:rPr>
          <w:color w:val="000000" w:themeColor="text1"/>
          <w:sz w:val="22"/>
          <w:szCs w:val="22"/>
        </w:rPr>
      </w:pPr>
      <w:r w:rsidRPr="00A025B1">
        <w:rPr>
          <w:sz w:val="22"/>
          <w:szCs w:val="22"/>
        </w:rPr>
        <w:t xml:space="preserve">The recommended ABC for 2023 is derived from an average of the recommended ABC from the base model and model v23. Regardless of model choice, the population continues to expand with the growth and maturation of the </w:t>
      </w:r>
      <w:r w:rsidR="000C25AD" w:rsidRPr="00A025B1">
        <w:rPr>
          <w:sz w:val="22"/>
          <w:szCs w:val="22"/>
        </w:rPr>
        <w:t>2013–2018-year</w:t>
      </w:r>
      <w:r w:rsidRPr="00A025B1">
        <w:rPr>
          <w:sz w:val="22"/>
          <w:szCs w:val="22"/>
        </w:rPr>
        <w:t xml:space="preserve"> classes. </w:t>
      </w:r>
      <w:r w:rsidR="0097660C">
        <w:rPr>
          <w:color w:val="333333"/>
          <w:shd w:val="clear" w:color="auto" w:fill="FFFFFF"/>
        </w:rPr>
        <w:t>Harvest rates and fishing mortality has been fairly stable for the past 8 years, relatively, in comparison to the high harvests seen in the 1990</w:t>
      </w:r>
      <w:del w:id="391" w:author="Ehresmann, Rhea K (DFG)" w:date="2023-08-16T15:09:00Z">
        <w:r w:rsidR="0097660C" w:rsidDel="00B4703C">
          <w:rPr>
            <w:color w:val="333333"/>
            <w:shd w:val="clear" w:color="auto" w:fill="FFFFFF"/>
          </w:rPr>
          <w:delText>’</w:delText>
        </w:r>
      </w:del>
      <w:r w:rsidR="0097660C">
        <w:rPr>
          <w:color w:val="333333"/>
          <w:shd w:val="clear" w:color="auto" w:fill="FFFFFF"/>
        </w:rPr>
        <w:t xml:space="preserve">s and early </w:t>
      </w:r>
      <w:r w:rsidR="0097660C" w:rsidRPr="00F41B38">
        <w:rPr>
          <w:color w:val="000000" w:themeColor="text1"/>
          <w:shd w:val="clear" w:color="auto" w:fill="FFFFFF"/>
        </w:rPr>
        <w:t>2000</w:t>
      </w:r>
      <w:del w:id="392" w:author="Ehresmann, Rhea K (DFG)" w:date="2023-08-16T15:09:00Z">
        <w:r w:rsidR="0097660C" w:rsidRPr="00F41B38" w:rsidDel="00B4703C">
          <w:rPr>
            <w:color w:val="000000" w:themeColor="text1"/>
            <w:shd w:val="clear" w:color="auto" w:fill="FFFFFF"/>
          </w:rPr>
          <w:delText>’</w:delText>
        </w:r>
      </w:del>
      <w:r w:rsidR="0097660C" w:rsidRPr="00F41B38">
        <w:rPr>
          <w:color w:val="000000" w:themeColor="text1"/>
          <w:shd w:val="clear" w:color="auto" w:fill="FFFFFF"/>
        </w:rPr>
        <w:t>s (Figure </w:t>
      </w:r>
      <w:hyperlink r:id="rId71" w:anchor="fig:fishmort" w:history="1">
        <w:r w:rsidR="0097660C" w:rsidRPr="00F41B38">
          <w:rPr>
            <w:rStyle w:val="Hyperlink"/>
            <w:color w:val="000000" w:themeColor="text1"/>
            <w:u w:val="none"/>
            <w:shd w:val="clear" w:color="auto" w:fill="FFFFFF"/>
          </w:rPr>
          <w:t>26</w:t>
        </w:r>
      </w:hyperlink>
      <w:r w:rsidR="0097660C" w:rsidRPr="00F41B38">
        <w:rPr>
          <w:color w:val="000000" w:themeColor="text1"/>
          <w:shd w:val="clear" w:color="auto" w:fill="FFFFFF"/>
        </w:rPr>
        <w:t>). </w:t>
      </w:r>
      <w:r w:rsidRPr="00A025B1">
        <w:rPr>
          <w:color w:val="000000" w:themeColor="text1"/>
          <w:sz w:val="22"/>
          <w:szCs w:val="22"/>
        </w:rPr>
        <w:t xml:space="preserve">Model v23 shows the population to be much closer to </w:t>
      </w:r>
      <m:oMath>
        <m:sSub>
          <m:sSubPr>
            <m:ctrlPr>
              <w:ins w:id="393" w:author="Ehresmann, Rhea K (DFG)" w:date="2023-08-16T15:18:00Z">
                <w:rPr>
                  <w:rFonts w:ascii="Cambria Math" w:hAnsi="Cambria Math"/>
                  <w:i/>
                </w:rPr>
              </w:ins>
            </m:ctrlPr>
          </m:sSubPr>
          <m:e>
            <m:r>
              <w:ins w:id="394" w:author="Ehresmann, Rhea K (DFG)" w:date="2023-08-16T15:18:00Z">
                <w:rPr>
                  <w:rFonts w:ascii="Cambria Math" w:hAnsi="Cambria Math"/>
                </w:rPr>
                <m:t>SB</m:t>
              </w:ins>
            </m:r>
          </m:e>
          <m:sub>
            <m:r>
              <w:ins w:id="395" w:author="Ehresmann, Rhea K (DFG)" w:date="2023-08-16T15:18:00Z">
                <w:rPr>
                  <w:rFonts w:ascii="Cambria Math" w:hAnsi="Cambria Math"/>
                </w:rPr>
                <m:t>50%</m:t>
              </w:ins>
            </m:r>
          </m:sub>
        </m:sSub>
      </m:oMath>
      <w:ins w:id="396" w:author="Ehresmann, Rhea K (DFG)" w:date="2023-08-16T15:18:00Z">
        <w:r w:rsidR="005D39F9" w:rsidRPr="005D5F15">
          <w:rPr>
            <w:iCs/>
          </w:rPr>
          <w:t xml:space="preserve"> </w:t>
        </w:r>
      </w:ins>
      <w:del w:id="397" w:author="Ehresmann, Rhea K (DFG)" w:date="2023-08-16T15:18:00Z">
        <w:r w:rsidRPr="00A025B1" w:rsidDel="005D39F9">
          <w:rPr>
            <w:color w:val="000000" w:themeColor="text1"/>
            <w:sz w:val="22"/>
            <w:szCs w:val="22"/>
          </w:rPr>
          <w:delText xml:space="preserve">SB50 </w:delText>
        </w:r>
      </w:del>
      <w:r w:rsidRPr="00A025B1">
        <w:rPr>
          <w:color w:val="000000" w:themeColor="text1"/>
          <w:sz w:val="22"/>
          <w:szCs w:val="22"/>
        </w:rPr>
        <w:t>than does the base model (Figure </w:t>
      </w:r>
      <w:hyperlink r:id="rId72" w:anchor="fig:Fsprcomp" w:history="1">
        <w:r w:rsidRPr="00A025B1">
          <w:rPr>
            <w:rStyle w:val="Hyperlink"/>
            <w:color w:val="000000" w:themeColor="text1"/>
            <w:sz w:val="22"/>
            <w:szCs w:val="22"/>
            <w:u w:val="none"/>
          </w:rPr>
          <w:t>3</w:t>
        </w:r>
      </w:hyperlink>
      <w:r w:rsidRPr="00A025B1">
        <w:rPr>
          <w:color w:val="000000" w:themeColor="text1"/>
          <w:sz w:val="22"/>
          <w:szCs w:val="22"/>
        </w:rPr>
        <w:t>) and using this model would result in an increase in the ABC of 3% from last year. Given that the population is increasing, and the population is forecast to continue increasing in the next several years (albeit, at a slowing rate) we felt that in fairness to the fleet that averaging the two models was appropriate. This may result in a small to negligible change in the ABC in the 2024 assessment as model development continues and model v23 becomes the base model for the next assessment.</w:t>
      </w:r>
    </w:p>
    <w:p w14:paraId="616BFEF0" w14:textId="4734A702" w:rsidR="00A025B1" w:rsidRPr="00A025B1" w:rsidRDefault="00A025B1" w:rsidP="00A025B1">
      <w:pPr>
        <w:autoSpaceDE w:val="0"/>
        <w:autoSpaceDN w:val="0"/>
        <w:adjustRightInd w:val="0"/>
        <w:rPr>
          <w:color w:val="000000" w:themeColor="text1"/>
          <w:sz w:val="22"/>
          <w:szCs w:val="22"/>
        </w:rPr>
      </w:pPr>
      <w:r w:rsidRPr="00A025B1">
        <w:rPr>
          <w:color w:val="000000" w:themeColor="text1"/>
          <w:sz w:val="22"/>
          <w:szCs w:val="22"/>
        </w:rPr>
        <w:t>Model v23 results in a maximum permissible ABC (max ABC) of 1,486,406 round lbs at the target fully selected fishing mortality of </w:t>
      </w:r>
      <w:r w:rsidRPr="00A025B1">
        <w:rPr>
          <w:i/>
          <w:iCs/>
          <w:color w:val="000000" w:themeColor="text1"/>
          <w:sz w:val="22"/>
          <w:szCs w:val="22"/>
        </w:rPr>
        <w:t>F</w:t>
      </w:r>
      <w:r w:rsidRPr="00A025B1">
        <w:rPr>
          <w:i/>
          <w:iCs/>
          <w:color w:val="000000" w:themeColor="text1"/>
          <w:sz w:val="22"/>
          <w:szCs w:val="22"/>
          <w:vertAlign w:val="subscript"/>
        </w:rPr>
        <w:t>50</w:t>
      </w:r>
      <w:r w:rsidRPr="00A025B1">
        <w:rPr>
          <w:color w:val="000000" w:themeColor="text1"/>
          <w:sz w:val="22"/>
          <w:szCs w:val="22"/>
        </w:rPr>
        <w:t> (Table </w:t>
      </w:r>
      <w:hyperlink r:id="rId73" w:anchor="tab:brps" w:history="1">
        <w:r w:rsidRPr="00A025B1">
          <w:rPr>
            <w:rStyle w:val="Hyperlink"/>
            <w:color w:val="000000" w:themeColor="text1"/>
            <w:sz w:val="22"/>
            <w:szCs w:val="22"/>
            <w:u w:val="none"/>
          </w:rPr>
          <w:t>2</w:t>
        </w:r>
      </w:hyperlink>
      <w:r w:rsidRPr="00A025B1">
        <w:rPr>
          <w:color w:val="000000" w:themeColor="text1"/>
          <w:sz w:val="22"/>
          <w:szCs w:val="22"/>
        </w:rPr>
        <w:t>). This is a 43,092 round lb increase (3%) from the 2022 ABC of 1,443,314 round lbs. The base model produces a max ABC of 1,873,598 round lbs (30% higher than last year’s max ABC) which under the max 15% change would have resulted in a recommended ABC of 1,659,811 round lbs (or a 15% increase). Balancing model v23 with the base model and averaging the recommended ABC from the two models results in a recommended ABC of 1,573,109 round lbs, o</w:t>
      </w:r>
      <w:r w:rsidR="00A9275B">
        <w:rPr>
          <w:color w:val="000000" w:themeColor="text1"/>
          <w:sz w:val="22"/>
          <w:szCs w:val="22"/>
        </w:rPr>
        <w:t>r</w:t>
      </w:r>
      <w:r w:rsidRPr="00A025B1">
        <w:rPr>
          <w:color w:val="000000" w:themeColor="text1"/>
          <w:sz w:val="22"/>
          <w:szCs w:val="22"/>
        </w:rPr>
        <w:t xml:space="preserve"> a 9% increase from last year’s ABC. Mortality from fishery releases under </w:t>
      </w:r>
      <w:ins w:id="398" w:author="Ehresmann, Rhea K (DFG)" w:date="2023-08-16T15:11:00Z">
        <w:r w:rsidR="00B4703C" w:rsidRPr="00A025B1">
          <w:rPr>
            <w:i/>
            <w:iCs/>
            <w:color w:val="000000" w:themeColor="text1"/>
            <w:sz w:val="22"/>
            <w:szCs w:val="22"/>
          </w:rPr>
          <w:t>F</w:t>
        </w:r>
        <w:r w:rsidR="00B4703C" w:rsidRPr="00A025B1">
          <w:rPr>
            <w:i/>
            <w:iCs/>
            <w:color w:val="000000" w:themeColor="text1"/>
            <w:sz w:val="22"/>
            <w:szCs w:val="22"/>
            <w:vertAlign w:val="subscript"/>
          </w:rPr>
          <w:t>50</w:t>
        </w:r>
      </w:ins>
      <w:del w:id="399" w:author="Ehresmann, Rhea K (DFG)" w:date="2023-08-16T15:11:00Z">
        <w:r w:rsidRPr="00A025B1" w:rsidDel="00B4703C">
          <w:rPr>
            <w:color w:val="000000" w:themeColor="text1"/>
            <w:sz w:val="22"/>
            <w:szCs w:val="22"/>
          </w:rPr>
          <w:delText>F50F50</w:delText>
        </w:r>
      </w:del>
      <w:r w:rsidRPr="00A025B1">
        <w:rPr>
          <w:color w:val="000000" w:themeColor="text1"/>
          <w:sz w:val="22"/>
          <w:szCs w:val="22"/>
        </w:rPr>
        <w:t>, assuming fixed retention probabilities and a discard mortality of 0.16 is estimated to be 69,522 lbs in model v23 and 79,711 in the base model, which was included in the max ABC calculation (Table </w:t>
      </w:r>
      <w:hyperlink r:id="rId74" w:anchor="tab:brps" w:history="1">
        <w:r w:rsidRPr="00A025B1">
          <w:rPr>
            <w:rStyle w:val="Hyperlink"/>
            <w:color w:val="000000" w:themeColor="text1"/>
            <w:sz w:val="22"/>
            <w:szCs w:val="22"/>
            <w:u w:val="none"/>
          </w:rPr>
          <w:t>2</w:t>
        </w:r>
      </w:hyperlink>
      <w:r w:rsidRPr="00A025B1">
        <w:rPr>
          <w:color w:val="000000" w:themeColor="text1"/>
          <w:sz w:val="22"/>
          <w:szCs w:val="22"/>
        </w:rPr>
        <w:t> and </w:t>
      </w:r>
      <w:hyperlink r:id="rId75" w:anchor="tab:decrements" w:history="1">
        <w:r w:rsidRPr="00A025B1">
          <w:rPr>
            <w:rStyle w:val="Hyperlink"/>
            <w:color w:val="000000" w:themeColor="text1"/>
            <w:sz w:val="22"/>
            <w:szCs w:val="22"/>
            <w:u w:val="none"/>
          </w:rPr>
          <w:t>3</w:t>
        </w:r>
      </w:hyperlink>
      <w:r w:rsidRPr="00A025B1">
        <w:rPr>
          <w:color w:val="000000" w:themeColor="text1"/>
          <w:sz w:val="22"/>
          <w:szCs w:val="22"/>
        </w:rPr>
        <w:t>).</w:t>
      </w:r>
    </w:p>
    <w:p w14:paraId="6D13E878" w14:textId="23C3EDC2" w:rsidR="00E8027B" w:rsidRDefault="00A025B1" w:rsidP="0004282A">
      <w:pPr>
        <w:autoSpaceDE w:val="0"/>
        <w:autoSpaceDN w:val="0"/>
        <w:adjustRightInd w:val="0"/>
        <w:rPr>
          <w:sz w:val="22"/>
          <w:szCs w:val="22"/>
        </w:rPr>
      </w:pPr>
      <w:r w:rsidRPr="00A025B1">
        <w:rPr>
          <w:sz w:val="22"/>
          <w:szCs w:val="22"/>
        </w:rPr>
        <w:t xml:space="preserve">While there is uncertainty in the absolute estimate of sablefish biomass in the NSEI, the population is undoubtedly increasing as the </w:t>
      </w:r>
      <w:r w:rsidR="000C25AD" w:rsidRPr="00A025B1">
        <w:rPr>
          <w:sz w:val="22"/>
          <w:szCs w:val="22"/>
        </w:rPr>
        <w:t>2013–2018-year</w:t>
      </w:r>
      <w:r w:rsidRPr="00A025B1">
        <w:rPr>
          <w:sz w:val="22"/>
          <w:szCs w:val="22"/>
        </w:rPr>
        <w:t xml:space="preserve">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population and it remains desirable to maintain fishing pressure that allows the younger age classes to grow and mature.</w:t>
      </w:r>
    </w:p>
    <w:p w14:paraId="1A9B1D3C" w14:textId="77777777" w:rsidR="0004282A" w:rsidRDefault="0004282A" w:rsidP="00724F13">
      <w:pPr>
        <w:autoSpaceDE w:val="0"/>
        <w:autoSpaceDN w:val="0"/>
        <w:adjustRightInd w:val="0"/>
        <w:jc w:val="center"/>
        <w:rPr>
          <w:rFonts w:ascii="TimesNewRomanPS-BoldMT" w:hAnsi="TimesNewRomanPS-BoldMT" w:cs="TimesNewRomanPS-BoldMT"/>
          <w:b/>
          <w:bCs/>
          <w:sz w:val="30"/>
          <w:szCs w:val="30"/>
        </w:rPr>
      </w:pPr>
      <w:r>
        <w:rPr>
          <w:rFonts w:ascii="TimesNewRomanPS-BoldMT" w:hAnsi="TimesNewRomanPS-BoldMT" w:cs="TimesNewRomanPS-BoldMT"/>
          <w:b/>
          <w:bCs/>
          <w:sz w:val="30"/>
          <w:szCs w:val="30"/>
        </w:rPr>
        <w:t>FUTURE WORK AND RECOMMENDATIONS</w:t>
      </w:r>
    </w:p>
    <w:p w14:paraId="3E0085CE" w14:textId="77777777" w:rsidR="00A025B1" w:rsidRPr="00A025B1" w:rsidRDefault="00A025B1" w:rsidP="00A025B1">
      <w:pPr>
        <w:autoSpaceDE w:val="0"/>
        <w:autoSpaceDN w:val="0"/>
        <w:adjustRightInd w:val="0"/>
        <w:rPr>
          <w:sz w:val="22"/>
          <w:szCs w:val="22"/>
        </w:rPr>
      </w:pPr>
      <w:r w:rsidRPr="00A025B1">
        <w:rPr>
          <w:sz w:val="22"/>
          <w:szCs w:val="22"/>
        </w:rPr>
        <w:lastRenderedPageBreak/>
        <w:t>These tasks are viewed as the next steps in developing the SCAA:</w:t>
      </w:r>
    </w:p>
    <w:p w14:paraId="351A14EA"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It is expected that participation in the pot fishery in 2023 will increase dramatically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14:paraId="44A1301F"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Develop methods to estimate fishery selectivity as this will make the model less dependent on federal values and the assumption that selectivity in the federal fishery mirrors that in the NSEI fishery. Initial efforts to do this failed to produce converged numbers and reasonable estimates of selectivity. Exploring the use of priors on the selectivity parameters, based on the federal estimates, may be an option. Exploring time varying selectivity in both the fishery and the survey may also provide options that could improve the fit of age and length data.</w:t>
      </w:r>
    </w:p>
    <w:p w14:paraId="76BFEA4D"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Review the mark-recapture analysis for two primary reasons:</w:t>
      </w:r>
    </w:p>
    <w:p w14:paraId="3B8C9265" w14:textId="77777777"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if less biased estimates of abundance can be produced and by modelling size and geographic differences in capture probabilities, and</w:t>
      </w:r>
    </w:p>
    <w:p w14:paraId="1AD90170" w14:textId="2E84DEF4" w:rsidR="00A025B1" w:rsidRPr="00A025B1" w:rsidRDefault="00A025B1" w:rsidP="00A9275B">
      <w:pPr>
        <w:numPr>
          <w:ilvl w:val="1"/>
          <w:numId w:val="25"/>
        </w:numPr>
        <w:autoSpaceDE w:val="0"/>
        <w:autoSpaceDN w:val="0"/>
        <w:adjustRightInd w:val="0"/>
        <w:rPr>
          <w:sz w:val="22"/>
          <w:szCs w:val="22"/>
        </w:rPr>
      </w:pPr>
      <w:r w:rsidRPr="00A025B1">
        <w:rPr>
          <w:sz w:val="22"/>
          <w:szCs w:val="22"/>
        </w:rPr>
        <w:t>Determine the level of bias in the abundance estimates by comparing recapture rates between the longline survey and the fishery</w:t>
      </w:r>
      <w:r w:rsidR="000C25AD">
        <w:rPr>
          <w:sz w:val="22"/>
          <w:szCs w:val="22"/>
        </w:rPr>
        <w:t>.</w:t>
      </w:r>
    </w:p>
    <w:p w14:paraId="1218E9E0"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Continue to develop proper data weighting for the model by</w:t>
      </w:r>
    </w:p>
    <w:p w14:paraId="60D0F517"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using estimated uncertainty in the indices and allowing the model to estimate extra-uncertainty parameters, and</w:t>
      </w:r>
    </w:p>
    <w:p w14:paraId="4B574E78" w14:textId="77777777" w:rsidR="00A025B1" w:rsidRPr="00A025B1" w:rsidRDefault="00A025B1" w:rsidP="00A9275B">
      <w:pPr>
        <w:numPr>
          <w:ilvl w:val="1"/>
          <w:numId w:val="26"/>
        </w:numPr>
        <w:autoSpaceDE w:val="0"/>
        <w:autoSpaceDN w:val="0"/>
        <w:adjustRightInd w:val="0"/>
        <w:rPr>
          <w:sz w:val="22"/>
          <w:szCs w:val="22"/>
        </w:rPr>
      </w:pPr>
      <w:r w:rsidRPr="00A025B1">
        <w:rPr>
          <w:sz w:val="22"/>
          <w:szCs w:val="22"/>
        </w:rPr>
        <w:t>continuing to develop the Dirichlet data weighting of the age and length composition data.</w:t>
      </w:r>
    </w:p>
    <w:p w14:paraId="6F6A26A3" w14:textId="77777777" w:rsidR="00A025B1" w:rsidRPr="00A025B1" w:rsidRDefault="00A025B1" w:rsidP="00A025B1">
      <w:pPr>
        <w:numPr>
          <w:ilvl w:val="0"/>
          <w:numId w:val="24"/>
        </w:numPr>
        <w:autoSpaceDE w:val="0"/>
        <w:autoSpaceDN w:val="0"/>
        <w:adjustRightInd w:val="0"/>
        <w:rPr>
          <w:sz w:val="22"/>
          <w:szCs w:val="22"/>
        </w:rPr>
      </w:pPr>
      <w:r w:rsidRPr="00A025B1">
        <w:rPr>
          <w:sz w:val="22"/>
          <w:szCs w:val="22"/>
        </w:rPr>
        <w:t>Implement the SCAA model in a Bayesian framework. Preliminary work has been done using the R library tmbstan (Monnahan and Kristensen 2018). The process is currently very slow; the next steps include optimizing the NUTS algorithm using methods detailed in the supplementary material of Monnahan and Kristensen (2018).</w:t>
      </w:r>
    </w:p>
    <w:p w14:paraId="7A5998BF" w14:textId="77777777" w:rsidR="004A6568" w:rsidRDefault="004A6568" w:rsidP="004A6568">
      <w:pPr>
        <w:pStyle w:val="ListParagraph"/>
      </w:pPr>
      <w:bookmarkStart w:id="400" w:name="_Toc44415351"/>
    </w:p>
    <w:p w14:paraId="4295CB2C" w14:textId="77777777" w:rsidR="00C64739" w:rsidRPr="00B75427" w:rsidRDefault="00C64739" w:rsidP="0041270B">
      <w:pPr>
        <w:pStyle w:val="Heading1"/>
      </w:pPr>
      <w:bookmarkStart w:id="401" w:name="_Toc79673331"/>
      <w:bookmarkStart w:id="402" w:name="_Toc143161335"/>
      <w:bookmarkEnd w:id="400"/>
      <w:r w:rsidRPr="0041270B">
        <w:t>ACKNOWLEDGEMENTS</w:t>
      </w:r>
      <w:bookmarkEnd w:id="401"/>
      <w:bookmarkEnd w:id="402"/>
    </w:p>
    <w:p w14:paraId="714278FA" w14:textId="787F3304" w:rsidR="00A025B1" w:rsidRPr="00A025B1" w:rsidRDefault="00A025B1" w:rsidP="00A025B1">
      <w:pPr>
        <w:shd w:val="clear" w:color="auto" w:fill="FFFFFF"/>
        <w:spacing w:after="150"/>
        <w:jc w:val="left"/>
        <w:rPr>
          <w:color w:val="333333"/>
        </w:rPr>
      </w:pPr>
      <w:r w:rsidRPr="00A025B1">
        <w:rPr>
          <w:color w:val="333333"/>
        </w:rPr>
        <w:t>Many thanks to ADF&amp;G Region I Groundfish Project staff who have collected NSEI sablefish data, maintained documentation, and worked to improve the conservation and management of this unique fishery. Additionally, we would like to thank the Age Determination Unit staff, including Kevin McNeel, Chris Hinds, and Catherine Mattson, who provide age data in a timely manner for stock assessments. We are grateful to Region I analyst/programmers, Karl Wood and Justin Daily, who provide database support and application development. Than</w:t>
      </w:r>
      <w:ins w:id="403" w:author="Ehresmann, Rhea K (DFG)" w:date="2023-08-16T15:14:00Z">
        <w:r w:rsidR="00DB4C25">
          <w:rPr>
            <w:color w:val="333333"/>
          </w:rPr>
          <w:t>k</w:t>
        </w:r>
      </w:ins>
      <w:r w:rsidRPr="00A025B1">
        <w:rPr>
          <w:color w:val="333333"/>
        </w:rPr>
        <w:t>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p w14:paraId="07A0406A" w14:textId="44F05AA8" w:rsidR="00C64739" w:rsidRDefault="00C64739" w:rsidP="00C64739">
      <w:r w:rsidRPr="008F5BBE">
        <w:t xml:space="preserve"> </w:t>
      </w:r>
    </w:p>
    <w:p w14:paraId="3C49B2CD" w14:textId="77777777" w:rsidR="00C64739" w:rsidRPr="0041270B" w:rsidRDefault="00C64739" w:rsidP="0041270B">
      <w:pPr>
        <w:pStyle w:val="Heading1"/>
      </w:pPr>
      <w:bookmarkStart w:id="404" w:name="_Toc79673332"/>
      <w:bookmarkStart w:id="405" w:name="_Toc143161336"/>
      <w:r w:rsidRPr="0041270B">
        <w:t>REFERENCES CITED</w:t>
      </w:r>
      <w:bookmarkEnd w:id="404"/>
      <w:bookmarkEnd w:id="405"/>
    </w:p>
    <w:p w14:paraId="4A04AF45" w14:textId="77777777" w:rsidR="00A025B1" w:rsidRPr="00A025B1" w:rsidRDefault="00A025B1" w:rsidP="00A025B1">
      <w:pPr>
        <w:shd w:val="clear" w:color="auto" w:fill="FFFFFF"/>
        <w:spacing w:after="150"/>
        <w:ind w:left="360" w:hanging="360"/>
        <w:jc w:val="left"/>
        <w:rPr>
          <w:color w:val="333333"/>
          <w:sz w:val="20"/>
          <w:szCs w:val="20"/>
        </w:rPr>
      </w:pPr>
      <w:bookmarkStart w:id="406" w:name="_Toc16159572"/>
      <w:bookmarkStart w:id="407" w:name="_Toc44415354"/>
      <w:bookmarkStart w:id="408" w:name="_Toc79673333"/>
      <w:commentRangeStart w:id="409"/>
      <w:r w:rsidRPr="00A025B1">
        <w:rPr>
          <w:color w:val="333333"/>
          <w:sz w:val="20"/>
          <w:szCs w:val="20"/>
        </w:rPr>
        <w:t xml:space="preserve">Akaike, H. 1974. </w:t>
      </w:r>
      <w:commentRangeEnd w:id="409"/>
      <w:r w:rsidR="00495B9B">
        <w:rPr>
          <w:rStyle w:val="CommentReference"/>
        </w:rPr>
        <w:commentReference w:id="409"/>
      </w:r>
      <w:r w:rsidRPr="00A025B1">
        <w:rPr>
          <w:color w:val="333333"/>
          <w:sz w:val="20"/>
          <w:szCs w:val="20"/>
        </w:rPr>
        <w:t>A new look at the statistical model identification. IEEE Transactions on Automatic Control 19:716–723.</w:t>
      </w:r>
    </w:p>
    <w:p w14:paraId="30C4B991" w14:textId="48A22233"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lastRenderedPageBreak/>
        <w:t>Beder, A.,</w:t>
      </w:r>
      <w:ins w:id="410" w:author="Ehresmann, Rhea K (DFG)" w:date="2023-08-17T09:36:00Z">
        <w:r w:rsidR="00495B9B">
          <w:rPr>
            <w:color w:val="333333"/>
            <w:sz w:val="20"/>
            <w:szCs w:val="20"/>
          </w:rPr>
          <w:t xml:space="preserve"> and</w:t>
        </w:r>
      </w:ins>
      <w:r w:rsidRPr="00A025B1">
        <w:rPr>
          <w:color w:val="333333"/>
          <w:sz w:val="20"/>
          <w:szCs w:val="20"/>
        </w:rPr>
        <w:t xml:space="preserve"> J. Stahl. 2016. Northern Southeast Inside Commercial Sablefish Fishery and Survey Activities in Southeast Alaska, 2015. Alaska Department of Fish and Game, Fishery Management Report No. 15-27, Anchorage, Alaska.</w:t>
      </w:r>
    </w:p>
    <w:p w14:paraId="060FBEC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Carlile, D. W., Richardson, B., Cartwright, M., and O’Connell, V.M. 2002. Southeast Alaska sablefish stock assessment activities 1988–2001, Alaska Department of Fish and Game, Division of Commercial Fisheries Juneau, Alaska.</w:t>
      </w:r>
    </w:p>
    <w:p w14:paraId="2517911F" w14:textId="77777777" w:rsidR="00A025B1" w:rsidRPr="00A025B1" w:rsidRDefault="00A025B1" w:rsidP="00A025B1">
      <w:pPr>
        <w:shd w:val="clear" w:color="auto" w:fill="FFFFFF"/>
        <w:spacing w:after="150"/>
        <w:ind w:left="360" w:hanging="360"/>
        <w:jc w:val="left"/>
        <w:rPr>
          <w:color w:val="333333"/>
          <w:sz w:val="20"/>
          <w:szCs w:val="20"/>
        </w:rPr>
      </w:pPr>
      <w:commentRangeStart w:id="411"/>
      <w:r w:rsidRPr="00A025B1">
        <w:rPr>
          <w:color w:val="333333"/>
          <w:sz w:val="20"/>
          <w:szCs w:val="20"/>
        </w:rPr>
        <w:t xml:space="preserve">Chapman, D. G. 1951. </w:t>
      </w:r>
      <w:commentRangeEnd w:id="411"/>
      <w:r w:rsidR="00495B9B">
        <w:rPr>
          <w:rStyle w:val="CommentReference"/>
        </w:rPr>
        <w:commentReference w:id="411"/>
      </w:r>
      <w:r w:rsidRPr="00A025B1">
        <w:rPr>
          <w:color w:val="333333"/>
          <w:sz w:val="20"/>
          <w:szCs w:val="20"/>
        </w:rPr>
        <w:t>Some properties of the hypergeometric distribution with applications to zoological census. University of California Publications in Statistics 1:131–160.</w:t>
      </w:r>
    </w:p>
    <w:p w14:paraId="1427132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Depaoli, S., James P. Clifton, and Patrice R. Cobb. 2016. Just Another Gibbs Sampler (JAGS) Flexible Software for MCMC Implementation. Journal of Educational and Behavioral Statistics 41.6: 628-649.</w:t>
      </w:r>
    </w:p>
    <w:p w14:paraId="3A167E2F"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Dressel, S.C. 2009. 2006 Northern Southeast Inside sablefish stock assessment and 2007 forecast and quota. Alaska Department of Fish and Game, Fishery Data Series No. 09-50, Anchorage, Alaska.</w:t>
      </w:r>
    </w:p>
    <w:p w14:paraId="0BF3A1B3"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Echave, K. B., D. H. Hanselman, M. D. Adkison, M. F. Sigler. 2012. Inter-decadal changes in sablefish, Anoplopoma fimbria, growth in the northeast Pacific Ocean. Fish. Bull. 210:361-374.</w:t>
      </w:r>
    </w:p>
    <w:p w14:paraId="1C8F1497"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Fournier, D. and C. P. Archibald. 1982. A general theory for analyzing catch at age data. Can. J. Fish. Aq. Sci. 39: 1195-1207.</w:t>
      </w:r>
    </w:p>
    <w:p w14:paraId="3815A0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Fournier, D. A., H. J. Skaug, J. Ancheta, J. Ianelli, A. Magnusson, M.N. Maunder, A. Nielsen, and J. Sibert. 2012. AD Model Builder: using automatic differentiation for statistical inference of highly parameterized complex nonlinear models. Optim. Methods Softw. 27, 233-249.</w:t>
      </w:r>
    </w:p>
    <w:p w14:paraId="30A9D93B" w14:textId="77777777" w:rsidR="00A025B1" w:rsidRPr="00A025B1" w:rsidRDefault="00A025B1" w:rsidP="00A025B1">
      <w:pPr>
        <w:shd w:val="clear" w:color="auto" w:fill="FFFFFF"/>
        <w:spacing w:after="150"/>
        <w:ind w:left="360" w:hanging="360"/>
        <w:jc w:val="left"/>
        <w:rPr>
          <w:color w:val="333333"/>
          <w:sz w:val="20"/>
          <w:szCs w:val="20"/>
        </w:rPr>
      </w:pPr>
      <w:commentRangeStart w:id="412"/>
      <w:r w:rsidRPr="00A025B1">
        <w:rPr>
          <w:color w:val="333333"/>
          <w:sz w:val="20"/>
          <w:szCs w:val="20"/>
        </w:rPr>
        <w:t xml:space="preserve">Francis, R. I. C. C., 2011. </w:t>
      </w:r>
      <w:commentRangeEnd w:id="412"/>
      <w:r w:rsidR="007D1CAF">
        <w:rPr>
          <w:rStyle w:val="CommentReference"/>
        </w:rPr>
        <w:commentReference w:id="412"/>
      </w:r>
      <w:r w:rsidRPr="00A025B1">
        <w:rPr>
          <w:color w:val="333333"/>
          <w:sz w:val="20"/>
          <w:szCs w:val="20"/>
        </w:rPr>
        <w:t>Data weighting in statistical fisheries stock assessment models. Can. J. Fish. Aquat. Sci. 68, 1124–1138.</w:t>
      </w:r>
    </w:p>
    <w:p w14:paraId="7EFF8359"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Goethel, D. R., C. J. Rodgveller, K. B. Echave, S. K. Shotmwell, K. A. Siwicke,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14:paraId="2B5EE226"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14:paraId="7216862C" w14:textId="77777777" w:rsidR="00A025B1" w:rsidRPr="00A025B1" w:rsidRDefault="00A025B1" w:rsidP="00A025B1">
      <w:pPr>
        <w:shd w:val="clear" w:color="auto" w:fill="FFFFFF"/>
        <w:spacing w:after="150"/>
        <w:ind w:left="360" w:hanging="360"/>
        <w:jc w:val="left"/>
        <w:rPr>
          <w:color w:val="333333"/>
          <w:sz w:val="20"/>
          <w:szCs w:val="20"/>
        </w:rPr>
      </w:pPr>
      <w:commentRangeStart w:id="413"/>
      <w:r w:rsidRPr="00A025B1">
        <w:rPr>
          <w:color w:val="333333"/>
          <w:sz w:val="20"/>
          <w:szCs w:val="20"/>
        </w:rPr>
        <w:t xml:space="preserve">Hanselman, D. H., C. J. Rodgveller, C. R. Lunsford, and K. H Fenske. 2017. </w:t>
      </w:r>
      <w:commentRangeEnd w:id="413"/>
      <w:r w:rsidR="007D1CAF">
        <w:rPr>
          <w:rStyle w:val="CommentReference"/>
        </w:rPr>
        <w:commentReference w:id="413"/>
      </w:r>
      <w:r w:rsidRPr="00A025B1">
        <w:rPr>
          <w:color w:val="333333"/>
          <w:sz w:val="20"/>
          <w:szCs w:val="20"/>
        </w:rPr>
        <w:t>Chapter 3: Assessment of the sablefish stock in Alaska. In: Stock assessment and fishery evaluation report for the groundfish resources of the GOA and BS/AI as projected for 2018. North Pacific Fishery Management Council, 605 W 4th Ave, Suite 306 Anchorage, AK 99501.</w:t>
      </w:r>
    </w:p>
    <w:p w14:paraId="652632EE"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Heifetz, J., D. Anderl, N.E. Maloney, and T.L. Rutecki. 1999. Age validation and analysis of ageing error from marked and recaptured sablefish, Anoplopoma fimbria. Fish. Bull. 97: 256-263.</w:t>
      </w:r>
    </w:p>
    <w:p w14:paraId="057CB280"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Johnson, S. L., and T. J. Quinn II. 1988. Catch-Age Analysis with Auxiliary Information of sablefish in the Gulf of Alaska. Contract report to National Marine Fisheries Service, Auke Bay, Alaska. 79 pp. Center for Fisheries and Ocean Sciences, University of Alaska, Juneau, Alaska.</w:t>
      </w:r>
    </w:p>
    <w:p w14:paraId="1BD88A68"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Kimura, D. K. 1990. Approaches to age-structured separable sequential population analysis. Can. J. Fish. Aquat. Sci. 47: 2364-2374.</w:t>
      </w:r>
    </w:p>
    <w:p w14:paraId="5D426A3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Kristensen, K., A. Nielsen, C. W. Berg, H. Skaug, B. M. Bell. 2016. TMB: Automatic Differentiation and Laplace Approximation. Journal of Statistical Software, 70(5), 1-21.</w:t>
      </w:r>
      <w:hyperlink r:id="rId76" w:history="1">
        <w:r w:rsidRPr="00A025B1">
          <w:rPr>
            <w:color w:val="337AB7"/>
            <w:sz w:val="20"/>
            <w:szCs w:val="20"/>
            <w:u w:val="single"/>
          </w:rPr>
          <w:t>doi:10.18637/jss.v070.i05</w:t>
        </w:r>
      </w:hyperlink>
      <w:r w:rsidRPr="00A025B1">
        <w:rPr>
          <w:color w:val="333333"/>
          <w:sz w:val="20"/>
          <w:szCs w:val="20"/>
        </w:rPr>
        <w:t>.</w:t>
      </w:r>
    </w:p>
    <w:p w14:paraId="57F15675"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McAllister, M. K., Ianelli, J. N., 1997. Bayesian stock assessment using catch-age data and the sampling: importance resampling algorithm. Can. J. Fish. Aquat. Sci. 54,284–300.</w:t>
      </w:r>
    </w:p>
    <w:p w14:paraId="608EB339"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lastRenderedPageBreak/>
        <w:t>Mueter, F. 2010. Evaluation of stock assessment and modeling options to assess sablefish population levels and status in the Northern Southeast Inside (NSEI) management area. Alaska Department of Fish and Game, Special Publication No. 10-01, Anchorage, Alaska.</w:t>
      </w:r>
    </w:p>
    <w:p w14:paraId="5D7E810D"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Sigler, M. F. 1993. Stock assessment and management of sablefish Anoplopoma fimbria in the Gulf of Alaska. PhD Dissertation. University of Washington. 188 pp.</w:t>
      </w:r>
    </w:p>
    <w:p w14:paraId="39A2B425" w14:textId="77777777" w:rsidR="001F4C70" w:rsidRDefault="00A025B1" w:rsidP="001F4C70">
      <w:pPr>
        <w:shd w:val="clear" w:color="auto" w:fill="FFFFFF"/>
        <w:spacing w:after="150"/>
        <w:ind w:left="360" w:hanging="360"/>
        <w:jc w:val="left"/>
        <w:rPr>
          <w:color w:val="333333"/>
          <w:sz w:val="20"/>
          <w:szCs w:val="20"/>
        </w:rPr>
      </w:pPr>
      <w:r w:rsidRPr="00A025B1">
        <w:rPr>
          <w:color w:val="333333"/>
          <w:sz w:val="20"/>
          <w:szCs w:val="20"/>
        </w:rPr>
        <w:t>Sigler, M. F., 1999. Estimation of sablefish, Anoplopoma fimbria, abundance off Alaska with an age-structured population model. Fishery Bulletin, 97: 591-603.</w:t>
      </w:r>
    </w:p>
    <w:p w14:paraId="2DE2106B" w14:textId="5404078E" w:rsidR="00A025B1" w:rsidRPr="00A025B1" w:rsidRDefault="00A025B1" w:rsidP="001F4C70">
      <w:pPr>
        <w:shd w:val="clear" w:color="auto" w:fill="FFFFFF"/>
        <w:spacing w:after="150"/>
        <w:ind w:left="360" w:hanging="360"/>
        <w:jc w:val="left"/>
        <w:rPr>
          <w:color w:val="333333"/>
          <w:sz w:val="20"/>
          <w:szCs w:val="20"/>
        </w:rPr>
      </w:pPr>
      <w:commentRangeStart w:id="414"/>
      <w:r w:rsidRPr="00A025B1">
        <w:rPr>
          <w:color w:val="333333"/>
          <w:sz w:val="20"/>
          <w:szCs w:val="20"/>
        </w:rPr>
        <w:t>Sigler, M. F., C. R. Lunsford, J. T. Fujioka, and S. A. Lowe. 2002</w:t>
      </w:r>
      <w:commentRangeEnd w:id="414"/>
      <w:r w:rsidR="007D1CAF">
        <w:rPr>
          <w:rStyle w:val="CommentReference"/>
        </w:rPr>
        <w:commentReference w:id="414"/>
      </w:r>
      <w:r w:rsidRPr="00A025B1">
        <w:rPr>
          <w:color w:val="333333"/>
          <w:sz w:val="20"/>
          <w:szCs w:val="20"/>
        </w:rPr>
        <w:t>. Alaska sablefish assessment for 2003. In Stock assessment and fishery evaluation report for the groundfish fisheries of the Bering Sea and Aleutian Islands. pp. 449-514. North Pacific Fishery Management Council, 605 W 4th Avenue, Suite 306, Anchorage, AK 99510.</w:t>
      </w:r>
    </w:p>
    <w:p w14:paraId="549C9F87" w14:textId="77777777" w:rsidR="00A025B1" w:rsidRPr="00A025B1" w:rsidRDefault="00A025B1" w:rsidP="00A025B1">
      <w:pPr>
        <w:shd w:val="clear" w:color="auto" w:fill="FFFFFF"/>
        <w:spacing w:after="150"/>
        <w:ind w:left="360" w:hanging="360"/>
        <w:jc w:val="left"/>
        <w:rPr>
          <w:color w:val="333333"/>
          <w:sz w:val="20"/>
          <w:szCs w:val="20"/>
        </w:rPr>
      </w:pPr>
      <w:commentRangeStart w:id="415"/>
      <w:r w:rsidRPr="00A025B1">
        <w:rPr>
          <w:color w:val="333333"/>
          <w:sz w:val="20"/>
          <w:szCs w:val="20"/>
        </w:rPr>
        <w:t xml:space="preserve">Sullivan, J., B. Williams, and A. Olson. 2018. </w:t>
      </w:r>
      <w:commentRangeEnd w:id="415"/>
      <w:r w:rsidR="007D1CAF">
        <w:rPr>
          <w:rStyle w:val="CommentReference"/>
        </w:rPr>
        <w:commentReference w:id="415"/>
      </w:r>
      <w:r w:rsidRPr="00A025B1">
        <w:rPr>
          <w:color w:val="333333"/>
          <w:sz w:val="20"/>
          <w:szCs w:val="20"/>
        </w:rPr>
        <w:t>2018 NSEI Sablefish Assessment. State of Alaska, Department of Fish and Game, Division of Commercial Fisheries Memorandum. June 20, 2018.</w:t>
      </w:r>
    </w:p>
    <w:p w14:paraId="17A0E2E6" w14:textId="77777777" w:rsidR="00A025B1" w:rsidRPr="00A025B1" w:rsidRDefault="00A025B1" w:rsidP="00A025B1">
      <w:pPr>
        <w:shd w:val="clear" w:color="auto" w:fill="FFFFFF"/>
        <w:spacing w:after="150"/>
        <w:ind w:left="360" w:hanging="360"/>
        <w:jc w:val="left"/>
        <w:rPr>
          <w:color w:val="333333"/>
          <w:sz w:val="20"/>
          <w:szCs w:val="20"/>
        </w:rPr>
      </w:pPr>
      <w:r w:rsidRPr="00A025B1">
        <w:rPr>
          <w:color w:val="333333"/>
          <w:sz w:val="20"/>
          <w:szCs w:val="20"/>
        </w:rPr>
        <w:t>Thorson, J. T., Johnson, K. F., Methot, R. D., &amp; Taylor, I. G. 2017. Model-based estimates of effective sample size in stock assessment models using the Dirichlet-multinomial distribution. Fisheries Research, 192, 84-93.</w:t>
      </w:r>
    </w:p>
    <w:p w14:paraId="122D57C4" w14:textId="77777777" w:rsidR="00A025B1" w:rsidRPr="00A025B1" w:rsidRDefault="00A025B1" w:rsidP="00A025B1">
      <w:pPr>
        <w:shd w:val="clear" w:color="auto" w:fill="FFFFFF"/>
        <w:spacing w:after="150"/>
        <w:ind w:left="360" w:hanging="360"/>
        <w:jc w:val="left"/>
        <w:rPr>
          <w:color w:val="333333"/>
          <w:sz w:val="20"/>
          <w:szCs w:val="20"/>
        </w:rPr>
      </w:pPr>
      <w:commentRangeStart w:id="416"/>
      <w:r w:rsidRPr="00A025B1">
        <w:rPr>
          <w:color w:val="333333"/>
          <w:sz w:val="20"/>
          <w:szCs w:val="20"/>
        </w:rPr>
        <w:t xml:space="preserve">Williams, B., and K. Van Kirk. 2017. </w:t>
      </w:r>
      <w:commentRangeEnd w:id="416"/>
      <w:r w:rsidR="007D1CAF">
        <w:rPr>
          <w:rStyle w:val="CommentReference"/>
        </w:rPr>
        <w:commentReference w:id="416"/>
      </w:r>
      <w:r w:rsidRPr="00A025B1">
        <w:rPr>
          <w:color w:val="333333"/>
          <w:sz w:val="20"/>
          <w:szCs w:val="20"/>
        </w:rPr>
        <w:t>2017 NSEI Sablefish Assessment. State of Alaska, Department of Fish and Game, Division of Commercial Fisheries Memorandum. March 16, 2017.</w:t>
      </w:r>
    </w:p>
    <w:p w14:paraId="708CB53E" w14:textId="77777777" w:rsidR="00A025B1" w:rsidRDefault="00A025B1" w:rsidP="00A025B1">
      <w:pPr>
        <w:shd w:val="clear" w:color="auto" w:fill="FFFFFF"/>
        <w:spacing w:after="150"/>
        <w:ind w:left="360" w:hanging="360"/>
        <w:jc w:val="left"/>
        <w:rPr>
          <w:color w:val="333333"/>
          <w:sz w:val="20"/>
          <w:szCs w:val="20"/>
        </w:rPr>
      </w:pPr>
      <w:commentRangeStart w:id="417"/>
      <w:r w:rsidRPr="00A025B1">
        <w:rPr>
          <w:color w:val="333333"/>
          <w:sz w:val="20"/>
          <w:szCs w:val="20"/>
        </w:rPr>
        <w:t xml:space="preserve">Wood, S. N. 2011. </w:t>
      </w:r>
      <w:commentRangeEnd w:id="417"/>
      <w:r w:rsidR="007D1CAF">
        <w:rPr>
          <w:rStyle w:val="CommentReference"/>
        </w:rPr>
        <w:commentReference w:id="417"/>
      </w:r>
      <w:r w:rsidRPr="00A025B1">
        <w:rPr>
          <w:color w:val="333333"/>
          <w:sz w:val="20"/>
          <w:szCs w:val="20"/>
        </w:rPr>
        <w:t>Fast stable restricted maximum likelihood and marginal likelihood estimation of semiparametric generalized linear models. Journal of the Royal Statistical Society (B) 73(1):3-36.</w:t>
      </w:r>
    </w:p>
    <w:p w14:paraId="616A16BC" w14:textId="77777777" w:rsidR="00D014A8" w:rsidRDefault="00D014A8" w:rsidP="00A025B1">
      <w:pPr>
        <w:shd w:val="clear" w:color="auto" w:fill="FFFFFF"/>
        <w:spacing w:after="150"/>
        <w:ind w:left="360" w:hanging="360"/>
        <w:jc w:val="left"/>
        <w:rPr>
          <w:color w:val="333333"/>
          <w:sz w:val="20"/>
          <w:szCs w:val="20"/>
        </w:rPr>
      </w:pPr>
    </w:p>
    <w:p w14:paraId="4B438369" w14:textId="77777777" w:rsidR="00D014A8" w:rsidRDefault="00D014A8" w:rsidP="00A025B1">
      <w:pPr>
        <w:shd w:val="clear" w:color="auto" w:fill="FFFFFF"/>
        <w:spacing w:after="150"/>
        <w:ind w:left="360" w:hanging="360"/>
        <w:jc w:val="left"/>
        <w:rPr>
          <w:color w:val="333333"/>
          <w:sz w:val="20"/>
          <w:szCs w:val="20"/>
        </w:rPr>
      </w:pPr>
    </w:p>
    <w:p w14:paraId="151ACA18" w14:textId="77777777" w:rsidR="00D014A8" w:rsidRDefault="00D014A8" w:rsidP="00A025B1">
      <w:pPr>
        <w:shd w:val="clear" w:color="auto" w:fill="FFFFFF"/>
        <w:spacing w:after="150"/>
        <w:ind w:left="360" w:hanging="360"/>
        <w:jc w:val="left"/>
        <w:rPr>
          <w:color w:val="333333"/>
          <w:sz w:val="20"/>
          <w:szCs w:val="20"/>
        </w:rPr>
      </w:pPr>
    </w:p>
    <w:p w14:paraId="6A7285D5" w14:textId="77777777" w:rsidR="00D014A8" w:rsidRDefault="00D014A8" w:rsidP="00A025B1">
      <w:pPr>
        <w:shd w:val="clear" w:color="auto" w:fill="FFFFFF"/>
        <w:spacing w:after="150"/>
        <w:ind w:left="360" w:hanging="360"/>
        <w:jc w:val="left"/>
        <w:rPr>
          <w:color w:val="333333"/>
          <w:sz w:val="20"/>
          <w:szCs w:val="20"/>
        </w:rPr>
      </w:pPr>
    </w:p>
    <w:p w14:paraId="0060B295" w14:textId="77777777" w:rsidR="00D014A8" w:rsidRDefault="00D014A8" w:rsidP="00A025B1">
      <w:pPr>
        <w:shd w:val="clear" w:color="auto" w:fill="FFFFFF"/>
        <w:spacing w:after="150"/>
        <w:ind w:left="360" w:hanging="360"/>
        <w:jc w:val="left"/>
        <w:rPr>
          <w:color w:val="333333"/>
          <w:sz w:val="20"/>
          <w:szCs w:val="20"/>
        </w:rPr>
      </w:pPr>
    </w:p>
    <w:p w14:paraId="2520F14C" w14:textId="77777777" w:rsidR="00D014A8" w:rsidRDefault="00D014A8" w:rsidP="00A025B1">
      <w:pPr>
        <w:shd w:val="clear" w:color="auto" w:fill="FFFFFF"/>
        <w:spacing w:after="150"/>
        <w:ind w:left="360" w:hanging="360"/>
        <w:jc w:val="left"/>
        <w:rPr>
          <w:color w:val="333333"/>
          <w:sz w:val="20"/>
          <w:szCs w:val="20"/>
        </w:rPr>
      </w:pPr>
    </w:p>
    <w:p w14:paraId="513A14BA" w14:textId="77777777" w:rsidR="00D014A8" w:rsidRDefault="00D014A8" w:rsidP="00A025B1">
      <w:pPr>
        <w:shd w:val="clear" w:color="auto" w:fill="FFFFFF"/>
        <w:spacing w:after="150"/>
        <w:ind w:left="360" w:hanging="360"/>
        <w:jc w:val="left"/>
        <w:rPr>
          <w:color w:val="333333"/>
          <w:sz w:val="20"/>
          <w:szCs w:val="20"/>
        </w:rPr>
      </w:pPr>
    </w:p>
    <w:p w14:paraId="5D188BFD" w14:textId="77777777" w:rsidR="00D014A8" w:rsidRDefault="00D014A8" w:rsidP="00A025B1">
      <w:pPr>
        <w:shd w:val="clear" w:color="auto" w:fill="FFFFFF"/>
        <w:spacing w:after="150"/>
        <w:ind w:left="360" w:hanging="360"/>
        <w:jc w:val="left"/>
        <w:rPr>
          <w:color w:val="333333"/>
          <w:sz w:val="20"/>
          <w:szCs w:val="20"/>
        </w:rPr>
      </w:pPr>
    </w:p>
    <w:p w14:paraId="72BE026B" w14:textId="77777777" w:rsidR="00D014A8" w:rsidRDefault="00D014A8" w:rsidP="00A025B1">
      <w:pPr>
        <w:shd w:val="clear" w:color="auto" w:fill="FFFFFF"/>
        <w:spacing w:after="150"/>
        <w:ind w:left="360" w:hanging="360"/>
        <w:jc w:val="left"/>
        <w:rPr>
          <w:color w:val="333333"/>
          <w:sz w:val="20"/>
          <w:szCs w:val="20"/>
        </w:rPr>
      </w:pPr>
    </w:p>
    <w:p w14:paraId="1DE3E0F3" w14:textId="77777777" w:rsidR="00D014A8" w:rsidRDefault="00D014A8" w:rsidP="00A025B1">
      <w:pPr>
        <w:shd w:val="clear" w:color="auto" w:fill="FFFFFF"/>
        <w:spacing w:after="150"/>
        <w:ind w:left="360" w:hanging="360"/>
        <w:jc w:val="left"/>
        <w:rPr>
          <w:color w:val="333333"/>
          <w:sz w:val="20"/>
          <w:szCs w:val="20"/>
        </w:rPr>
      </w:pPr>
    </w:p>
    <w:p w14:paraId="1B915BAA" w14:textId="77777777" w:rsidR="00D014A8" w:rsidRDefault="00D014A8" w:rsidP="00A025B1">
      <w:pPr>
        <w:shd w:val="clear" w:color="auto" w:fill="FFFFFF"/>
        <w:spacing w:after="150"/>
        <w:ind w:left="360" w:hanging="360"/>
        <w:jc w:val="left"/>
        <w:rPr>
          <w:color w:val="333333"/>
          <w:sz w:val="20"/>
          <w:szCs w:val="20"/>
        </w:rPr>
      </w:pPr>
    </w:p>
    <w:p w14:paraId="014169D0" w14:textId="77777777" w:rsidR="00D014A8" w:rsidRDefault="00D014A8" w:rsidP="00A025B1">
      <w:pPr>
        <w:shd w:val="clear" w:color="auto" w:fill="FFFFFF"/>
        <w:spacing w:after="150"/>
        <w:ind w:left="360" w:hanging="360"/>
        <w:jc w:val="left"/>
        <w:rPr>
          <w:color w:val="333333"/>
          <w:sz w:val="20"/>
          <w:szCs w:val="20"/>
        </w:rPr>
      </w:pPr>
    </w:p>
    <w:p w14:paraId="197796A3" w14:textId="77777777" w:rsidR="00D014A8" w:rsidRDefault="00D014A8" w:rsidP="00A025B1">
      <w:pPr>
        <w:shd w:val="clear" w:color="auto" w:fill="FFFFFF"/>
        <w:spacing w:after="150"/>
        <w:ind w:left="360" w:hanging="360"/>
        <w:jc w:val="left"/>
        <w:rPr>
          <w:color w:val="333333"/>
          <w:sz w:val="20"/>
          <w:szCs w:val="20"/>
        </w:rPr>
      </w:pPr>
    </w:p>
    <w:p w14:paraId="30F1F0D7" w14:textId="77777777" w:rsidR="00D014A8" w:rsidRDefault="00D014A8" w:rsidP="00A025B1">
      <w:pPr>
        <w:shd w:val="clear" w:color="auto" w:fill="FFFFFF"/>
        <w:spacing w:after="150"/>
        <w:ind w:left="360" w:hanging="360"/>
        <w:jc w:val="left"/>
        <w:rPr>
          <w:color w:val="333333"/>
          <w:sz w:val="20"/>
          <w:szCs w:val="20"/>
        </w:rPr>
      </w:pPr>
    </w:p>
    <w:p w14:paraId="4458F3D3" w14:textId="77777777" w:rsidR="00D014A8" w:rsidRDefault="00D014A8" w:rsidP="00A025B1">
      <w:pPr>
        <w:shd w:val="clear" w:color="auto" w:fill="FFFFFF"/>
        <w:spacing w:after="150"/>
        <w:ind w:left="360" w:hanging="360"/>
        <w:jc w:val="left"/>
        <w:rPr>
          <w:color w:val="333333"/>
          <w:sz w:val="20"/>
          <w:szCs w:val="20"/>
        </w:rPr>
      </w:pPr>
    </w:p>
    <w:p w14:paraId="34021137" w14:textId="77777777" w:rsidR="00D014A8" w:rsidRDefault="00D014A8" w:rsidP="00A025B1">
      <w:pPr>
        <w:shd w:val="clear" w:color="auto" w:fill="FFFFFF"/>
        <w:spacing w:after="150"/>
        <w:ind w:left="360" w:hanging="360"/>
        <w:jc w:val="left"/>
        <w:rPr>
          <w:color w:val="333333"/>
          <w:sz w:val="20"/>
          <w:szCs w:val="20"/>
        </w:rPr>
      </w:pPr>
    </w:p>
    <w:p w14:paraId="1FB68F17" w14:textId="77777777" w:rsidR="00D014A8" w:rsidRDefault="00D014A8" w:rsidP="00A025B1">
      <w:pPr>
        <w:shd w:val="clear" w:color="auto" w:fill="FFFFFF"/>
        <w:spacing w:after="150"/>
        <w:ind w:left="360" w:hanging="360"/>
        <w:jc w:val="left"/>
        <w:rPr>
          <w:color w:val="333333"/>
          <w:sz w:val="20"/>
          <w:szCs w:val="20"/>
        </w:rPr>
      </w:pPr>
    </w:p>
    <w:p w14:paraId="3817AB05" w14:textId="77777777" w:rsidR="00D014A8" w:rsidRDefault="00D014A8" w:rsidP="00A025B1">
      <w:pPr>
        <w:shd w:val="clear" w:color="auto" w:fill="FFFFFF"/>
        <w:spacing w:after="150"/>
        <w:ind w:left="360" w:hanging="360"/>
        <w:jc w:val="left"/>
        <w:rPr>
          <w:color w:val="333333"/>
          <w:sz w:val="20"/>
          <w:szCs w:val="20"/>
        </w:rPr>
      </w:pPr>
    </w:p>
    <w:p w14:paraId="0D10F1AA" w14:textId="77777777" w:rsidR="00D014A8" w:rsidRDefault="00D014A8" w:rsidP="00A025B1">
      <w:pPr>
        <w:shd w:val="clear" w:color="auto" w:fill="FFFFFF"/>
        <w:spacing w:after="150"/>
        <w:ind w:left="360" w:hanging="360"/>
        <w:jc w:val="left"/>
        <w:rPr>
          <w:color w:val="333333"/>
          <w:sz w:val="20"/>
          <w:szCs w:val="20"/>
        </w:rPr>
      </w:pPr>
    </w:p>
    <w:p w14:paraId="34B72EA9" w14:textId="77777777" w:rsidR="00D014A8" w:rsidRDefault="00D014A8" w:rsidP="00A025B1">
      <w:pPr>
        <w:shd w:val="clear" w:color="auto" w:fill="FFFFFF"/>
        <w:spacing w:after="150"/>
        <w:ind w:left="360" w:hanging="360"/>
        <w:jc w:val="left"/>
        <w:rPr>
          <w:color w:val="333333"/>
          <w:sz w:val="20"/>
          <w:szCs w:val="20"/>
        </w:rPr>
      </w:pPr>
    </w:p>
    <w:p w14:paraId="6D903D46" w14:textId="77777777" w:rsidR="001F4C70" w:rsidRDefault="001F4C70" w:rsidP="00A025B1">
      <w:pPr>
        <w:shd w:val="clear" w:color="auto" w:fill="FFFFFF"/>
        <w:spacing w:after="150"/>
        <w:ind w:left="360" w:hanging="360"/>
        <w:jc w:val="left"/>
        <w:rPr>
          <w:color w:val="333333"/>
          <w:sz w:val="20"/>
          <w:szCs w:val="20"/>
        </w:rPr>
      </w:pPr>
    </w:p>
    <w:p w14:paraId="7325E1CF" w14:textId="77777777" w:rsidR="00D014A8" w:rsidRDefault="00D014A8" w:rsidP="00A025B1">
      <w:pPr>
        <w:shd w:val="clear" w:color="auto" w:fill="FFFFFF"/>
        <w:spacing w:after="150"/>
        <w:ind w:left="360" w:hanging="360"/>
        <w:jc w:val="left"/>
        <w:rPr>
          <w:color w:val="333333"/>
          <w:sz w:val="20"/>
          <w:szCs w:val="20"/>
        </w:rPr>
      </w:pPr>
    </w:p>
    <w:p w14:paraId="3FB5F221" w14:textId="77777777" w:rsidR="00D014A8" w:rsidRDefault="00D014A8" w:rsidP="00A025B1">
      <w:pPr>
        <w:shd w:val="clear" w:color="auto" w:fill="FFFFFF"/>
        <w:spacing w:after="150"/>
        <w:ind w:left="360" w:hanging="360"/>
        <w:jc w:val="left"/>
        <w:rPr>
          <w:color w:val="333333"/>
          <w:sz w:val="20"/>
          <w:szCs w:val="20"/>
        </w:rPr>
      </w:pPr>
    </w:p>
    <w:p w14:paraId="7E63DF80" w14:textId="77777777" w:rsidR="00D014A8" w:rsidRDefault="00D014A8" w:rsidP="00A025B1">
      <w:pPr>
        <w:shd w:val="clear" w:color="auto" w:fill="FFFFFF"/>
        <w:spacing w:after="150"/>
        <w:ind w:left="360" w:hanging="360"/>
        <w:jc w:val="left"/>
        <w:rPr>
          <w:color w:val="333333"/>
          <w:sz w:val="20"/>
          <w:szCs w:val="20"/>
        </w:rPr>
      </w:pPr>
    </w:p>
    <w:p w14:paraId="1526FEA9" w14:textId="77777777" w:rsidR="00D014A8" w:rsidRDefault="00D014A8" w:rsidP="00A025B1">
      <w:pPr>
        <w:shd w:val="clear" w:color="auto" w:fill="FFFFFF"/>
        <w:spacing w:after="150"/>
        <w:ind w:left="360" w:hanging="360"/>
        <w:jc w:val="left"/>
        <w:rPr>
          <w:ins w:id="418" w:author="Ehresmann, Rhea K (DFG)" w:date="2023-08-16T15:14:00Z"/>
          <w:color w:val="333333"/>
          <w:sz w:val="20"/>
          <w:szCs w:val="20"/>
        </w:rPr>
      </w:pPr>
    </w:p>
    <w:p w14:paraId="0B63699F" w14:textId="77777777" w:rsidR="00F8656C" w:rsidRDefault="00F8656C" w:rsidP="00A025B1">
      <w:pPr>
        <w:shd w:val="clear" w:color="auto" w:fill="FFFFFF"/>
        <w:spacing w:after="150"/>
        <w:ind w:left="360" w:hanging="360"/>
        <w:jc w:val="left"/>
        <w:rPr>
          <w:ins w:id="419" w:author="Ehresmann, Rhea K (DFG)" w:date="2023-08-16T15:14:00Z"/>
          <w:color w:val="333333"/>
          <w:sz w:val="20"/>
          <w:szCs w:val="20"/>
        </w:rPr>
      </w:pPr>
    </w:p>
    <w:p w14:paraId="0223B50F" w14:textId="77777777" w:rsidR="00F8656C" w:rsidRDefault="00F8656C" w:rsidP="00A025B1">
      <w:pPr>
        <w:shd w:val="clear" w:color="auto" w:fill="FFFFFF"/>
        <w:spacing w:after="150"/>
        <w:ind w:left="360" w:hanging="360"/>
        <w:jc w:val="left"/>
        <w:rPr>
          <w:color w:val="333333"/>
          <w:sz w:val="20"/>
          <w:szCs w:val="20"/>
        </w:rPr>
      </w:pPr>
    </w:p>
    <w:p w14:paraId="06B4D9C7" w14:textId="77777777" w:rsidR="00D014A8" w:rsidRDefault="00D014A8" w:rsidP="00A025B1">
      <w:pPr>
        <w:shd w:val="clear" w:color="auto" w:fill="FFFFFF"/>
        <w:spacing w:after="150"/>
        <w:ind w:left="360" w:hanging="360"/>
        <w:jc w:val="left"/>
        <w:rPr>
          <w:color w:val="333333"/>
          <w:sz w:val="20"/>
          <w:szCs w:val="20"/>
        </w:rPr>
      </w:pPr>
    </w:p>
    <w:p w14:paraId="2ACEB628" w14:textId="77777777" w:rsidR="001F4C70" w:rsidRPr="00A025B1" w:rsidRDefault="001F4C70" w:rsidP="00A025B1">
      <w:pPr>
        <w:shd w:val="clear" w:color="auto" w:fill="FFFFFF"/>
        <w:spacing w:after="150"/>
        <w:ind w:left="360" w:hanging="360"/>
        <w:jc w:val="left"/>
        <w:rPr>
          <w:color w:val="333333"/>
          <w:sz w:val="20"/>
          <w:szCs w:val="20"/>
        </w:rPr>
      </w:pPr>
    </w:p>
    <w:p w14:paraId="6327BE29" w14:textId="11724192" w:rsidR="00C64739" w:rsidRPr="00517167" w:rsidRDefault="00C64739" w:rsidP="00C64739">
      <w:pPr>
        <w:pStyle w:val="Heading1"/>
      </w:pPr>
      <w:bookmarkStart w:id="420" w:name="_Toc143161337"/>
      <w:r w:rsidRPr="00517167">
        <w:t>Tables</w:t>
      </w:r>
      <w:bookmarkEnd w:id="406"/>
      <w:bookmarkEnd w:id="407"/>
      <w:bookmarkEnd w:id="408"/>
      <w:r w:rsidR="00FA4084">
        <w:t xml:space="preserve"> AND FIGURES</w:t>
      </w:r>
      <w:bookmarkEnd w:id="420"/>
    </w:p>
    <w:p w14:paraId="06B705F0" w14:textId="77777777" w:rsidR="00C64739" w:rsidRDefault="00C64739" w:rsidP="00C64739">
      <w:pPr>
        <w:pStyle w:val="Caption"/>
      </w:pPr>
    </w:p>
    <w:p w14:paraId="366B6FE7" w14:textId="77777777" w:rsidR="00C64739" w:rsidRDefault="00C64739" w:rsidP="00C64739">
      <w:pPr>
        <w:sectPr w:rsidR="00C64739" w:rsidSect="00517167">
          <w:footerReference w:type="default" r:id="rId77"/>
          <w:pgSz w:w="12240" w:h="15840" w:code="1"/>
          <w:pgMar w:top="1440" w:right="1440" w:bottom="1440" w:left="1440" w:header="720" w:footer="547" w:gutter="0"/>
          <w:cols w:space="432"/>
          <w:formProt w:val="0"/>
          <w:vAlign w:val="center"/>
        </w:sectPr>
      </w:pPr>
      <w:r>
        <w:br w:type="page"/>
      </w:r>
    </w:p>
    <w:p w14:paraId="52B0AEBC" w14:textId="36D42D6E" w:rsidR="00C64739" w:rsidRPr="0042239D" w:rsidRDefault="00C64739" w:rsidP="000C25AD">
      <w:pPr>
        <w:pStyle w:val="Caption"/>
        <w:ind w:firstLine="0"/>
      </w:pPr>
      <w:bookmarkStart w:id="421" w:name="_Toc79673335"/>
      <w:bookmarkStart w:id="422" w:name="_Toc105493500"/>
      <w:bookmarkStart w:id="423" w:name="_Toc16157668"/>
      <w:bookmarkStart w:id="424" w:name="_Toc44073697"/>
      <w:r w:rsidRPr="0042239D">
        <w:lastRenderedPageBreak/>
        <w:t xml:space="preserve">Table </w:t>
      </w:r>
      <w:fldSimple w:instr=" SEQ Table \* ARABIC ">
        <w:r>
          <w:rPr>
            <w:noProof/>
          </w:rPr>
          <w:t>1</w:t>
        </w:r>
      </w:fldSimple>
      <w:r w:rsidRPr="0042239D">
        <w:t xml:space="preserve">.–Annual </w:t>
      </w:r>
      <w:r>
        <w:t>h</w:t>
      </w:r>
      <w:r w:rsidRPr="0042239D">
        <w:t xml:space="preserve">arvest </w:t>
      </w:r>
      <w:r>
        <w:t>o</w:t>
      </w:r>
      <w:r w:rsidRPr="0042239D">
        <w:t xml:space="preserve">bjective (round lb), </w:t>
      </w:r>
      <w:r>
        <w:t>e</w:t>
      </w:r>
      <w:r w:rsidRPr="0042239D">
        <w:t xml:space="preserve">qual </w:t>
      </w:r>
      <w:r>
        <w:t>q</w:t>
      </w:r>
      <w:r w:rsidRPr="0042239D">
        <w:t xml:space="preserve">uota </w:t>
      </w:r>
      <w:r>
        <w:t>s</w:t>
      </w:r>
      <w:r w:rsidRPr="0042239D">
        <w:t xml:space="preserve">hare (round lb), reported harvest (round lb), exvessel value, number of permits, and effort (days) for the directed commercial </w:t>
      </w:r>
      <w:r w:rsidR="004677FB">
        <w:t>Northern Southeast Inside (NSEI) Subdistrict</w:t>
      </w:r>
      <w:r w:rsidRPr="0042239D">
        <w:t xml:space="preserve"> sablefish fishery, 1985–20</w:t>
      </w:r>
      <w:r>
        <w:t>2</w:t>
      </w:r>
      <w:r w:rsidR="00F41B38">
        <w:t>3</w:t>
      </w:r>
      <w:r w:rsidRPr="0042239D">
        <w:t>.</w:t>
      </w:r>
      <w:bookmarkEnd w:id="421"/>
      <w:bookmarkEnd w:id="422"/>
      <w:r w:rsidRPr="0042239D">
        <w:t xml:space="preserve"> </w:t>
      </w:r>
      <w:bookmarkEnd w:id="423"/>
      <w:bookmarkEnd w:id="4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8"/>
        <w:gridCol w:w="1669"/>
        <w:gridCol w:w="1313"/>
        <w:gridCol w:w="1321"/>
        <w:gridCol w:w="1288"/>
        <w:gridCol w:w="1282"/>
        <w:gridCol w:w="1249"/>
      </w:tblGrid>
      <w:tr w:rsidR="00C64739" w:rsidRPr="008E3A9A" w14:paraId="6F9AFA23" w14:textId="77777777" w:rsidTr="00087CF8">
        <w:trPr>
          <w:trHeight w:val="288"/>
        </w:trPr>
        <w:tc>
          <w:tcPr>
            <w:tcW w:w="1335" w:type="dxa"/>
            <w:tcBorders>
              <w:top w:val="single" w:sz="4" w:space="0" w:color="auto"/>
              <w:bottom w:val="single" w:sz="4" w:space="0" w:color="auto"/>
            </w:tcBorders>
            <w:vAlign w:val="bottom"/>
          </w:tcPr>
          <w:p w14:paraId="5F2C3684" w14:textId="77777777" w:rsidR="00C64739" w:rsidRPr="008E3A9A" w:rsidRDefault="00C64739" w:rsidP="00087CF8">
            <w:pPr>
              <w:pStyle w:val="Caption"/>
              <w:spacing w:after="0"/>
              <w:ind w:firstLine="0"/>
            </w:pPr>
            <w:r w:rsidRPr="008E3A9A">
              <w:t>Year</w:t>
            </w:r>
          </w:p>
        </w:tc>
        <w:tc>
          <w:tcPr>
            <w:tcW w:w="1335" w:type="dxa"/>
            <w:tcBorders>
              <w:top w:val="single" w:sz="4" w:space="0" w:color="auto"/>
              <w:bottom w:val="single" w:sz="4" w:space="0" w:color="auto"/>
            </w:tcBorders>
            <w:vAlign w:val="bottom"/>
          </w:tcPr>
          <w:p w14:paraId="3E344616" w14:textId="77777777" w:rsidR="00C64739" w:rsidRPr="008E3A9A" w:rsidRDefault="00C64739" w:rsidP="00087CF8">
            <w:pPr>
              <w:pStyle w:val="Caption"/>
              <w:spacing w:after="0"/>
              <w:ind w:firstLine="0"/>
              <w:jc w:val="center"/>
            </w:pPr>
            <w:r w:rsidRPr="008E3A9A">
              <w:t>Annual harvest objective</w:t>
            </w:r>
          </w:p>
        </w:tc>
        <w:tc>
          <w:tcPr>
            <w:tcW w:w="1336" w:type="dxa"/>
            <w:tcBorders>
              <w:top w:val="single" w:sz="4" w:space="0" w:color="auto"/>
              <w:bottom w:val="single" w:sz="4" w:space="0" w:color="auto"/>
            </w:tcBorders>
            <w:vAlign w:val="bottom"/>
          </w:tcPr>
          <w:p w14:paraId="7671958D" w14:textId="77777777" w:rsidR="00C64739" w:rsidRPr="008E3A9A" w:rsidRDefault="00C64739" w:rsidP="00087CF8">
            <w:pPr>
              <w:pStyle w:val="Caption"/>
              <w:spacing w:after="0"/>
              <w:ind w:firstLine="0"/>
              <w:jc w:val="center"/>
              <w:rPr>
                <w:vertAlign w:val="superscript"/>
              </w:rPr>
            </w:pPr>
            <w:r w:rsidRPr="008E3A9A">
              <w:t>Equal quota share</w:t>
            </w:r>
            <w:r w:rsidRPr="008E3A9A">
              <w:rPr>
                <w:vertAlign w:val="superscript"/>
              </w:rPr>
              <w:t>a</w:t>
            </w:r>
          </w:p>
        </w:tc>
        <w:tc>
          <w:tcPr>
            <w:tcW w:w="1336" w:type="dxa"/>
            <w:tcBorders>
              <w:top w:val="single" w:sz="4" w:space="0" w:color="auto"/>
              <w:bottom w:val="single" w:sz="4" w:space="0" w:color="auto"/>
            </w:tcBorders>
            <w:vAlign w:val="bottom"/>
          </w:tcPr>
          <w:p w14:paraId="7E834113" w14:textId="77777777" w:rsidR="00C64739" w:rsidRPr="008E3A9A" w:rsidRDefault="00C64739" w:rsidP="00087CF8">
            <w:pPr>
              <w:pStyle w:val="Caption"/>
              <w:spacing w:after="0"/>
              <w:ind w:firstLine="0"/>
              <w:jc w:val="center"/>
            </w:pPr>
            <w:r w:rsidRPr="008E3A9A">
              <w:t>Harvest</w:t>
            </w:r>
          </w:p>
        </w:tc>
        <w:tc>
          <w:tcPr>
            <w:tcW w:w="1336" w:type="dxa"/>
            <w:tcBorders>
              <w:top w:val="single" w:sz="4" w:space="0" w:color="auto"/>
              <w:bottom w:val="single" w:sz="4" w:space="0" w:color="auto"/>
            </w:tcBorders>
            <w:vAlign w:val="bottom"/>
          </w:tcPr>
          <w:p w14:paraId="0C6463AD" w14:textId="77777777" w:rsidR="00C64739" w:rsidRPr="008E3A9A" w:rsidRDefault="00C64739" w:rsidP="00087CF8">
            <w:pPr>
              <w:pStyle w:val="Caption"/>
              <w:spacing w:after="0"/>
              <w:ind w:firstLine="0"/>
              <w:jc w:val="center"/>
            </w:pPr>
            <w:r w:rsidRPr="008E3A9A">
              <w:t>Exvessel value (mil)</w:t>
            </w:r>
          </w:p>
        </w:tc>
        <w:tc>
          <w:tcPr>
            <w:tcW w:w="1336" w:type="dxa"/>
            <w:tcBorders>
              <w:top w:val="single" w:sz="4" w:space="0" w:color="auto"/>
              <w:bottom w:val="single" w:sz="4" w:space="0" w:color="auto"/>
            </w:tcBorders>
            <w:vAlign w:val="bottom"/>
          </w:tcPr>
          <w:p w14:paraId="02509B60" w14:textId="77777777" w:rsidR="00C64739" w:rsidRPr="008E3A9A" w:rsidRDefault="00C64739" w:rsidP="00087CF8">
            <w:pPr>
              <w:pStyle w:val="Caption"/>
              <w:spacing w:after="0"/>
              <w:ind w:firstLine="0"/>
              <w:jc w:val="center"/>
            </w:pPr>
            <w:r w:rsidRPr="008E3A9A">
              <w:t>No. of permits</w:t>
            </w:r>
          </w:p>
        </w:tc>
        <w:tc>
          <w:tcPr>
            <w:tcW w:w="1336" w:type="dxa"/>
            <w:tcBorders>
              <w:top w:val="single" w:sz="4" w:space="0" w:color="auto"/>
              <w:bottom w:val="single" w:sz="4" w:space="0" w:color="auto"/>
            </w:tcBorders>
            <w:vAlign w:val="bottom"/>
          </w:tcPr>
          <w:p w14:paraId="696555D7" w14:textId="77777777" w:rsidR="00C64739" w:rsidRPr="008E3A9A" w:rsidRDefault="00C64739" w:rsidP="00087CF8">
            <w:pPr>
              <w:pStyle w:val="Caption"/>
              <w:spacing w:after="0"/>
              <w:ind w:firstLine="0"/>
              <w:jc w:val="center"/>
            </w:pPr>
            <w:r w:rsidRPr="008E3A9A">
              <w:t>No. of days</w:t>
            </w:r>
          </w:p>
        </w:tc>
      </w:tr>
      <w:tr w:rsidR="00D014A8" w:rsidRPr="008E3A9A" w14:paraId="1DDFDE8B" w14:textId="77777777" w:rsidTr="00963217">
        <w:trPr>
          <w:trHeight w:val="288"/>
        </w:trPr>
        <w:tc>
          <w:tcPr>
            <w:tcW w:w="1335" w:type="dxa"/>
            <w:tcBorders>
              <w:top w:val="single" w:sz="4" w:space="0" w:color="auto"/>
            </w:tcBorders>
          </w:tcPr>
          <w:p w14:paraId="277B0A2D" w14:textId="75BABF8B" w:rsidR="00D014A8" w:rsidRPr="008E3A9A" w:rsidRDefault="00D014A8" w:rsidP="00D014A8">
            <w:pPr>
              <w:pStyle w:val="Caption"/>
              <w:spacing w:after="0"/>
              <w:ind w:firstLine="0"/>
            </w:pPr>
            <w:bookmarkStart w:id="425" w:name="_Hlk15981253"/>
            <w:r>
              <w:rPr>
                <w:color w:val="333333"/>
              </w:rPr>
              <w:t>1985</w:t>
            </w:r>
          </w:p>
        </w:tc>
        <w:tc>
          <w:tcPr>
            <w:tcW w:w="1335" w:type="dxa"/>
            <w:tcBorders>
              <w:top w:val="single" w:sz="4" w:space="0" w:color="auto"/>
            </w:tcBorders>
          </w:tcPr>
          <w:p w14:paraId="364224C2" w14:textId="4C86B499" w:rsidR="00D014A8" w:rsidRPr="008E3A9A" w:rsidRDefault="00D014A8" w:rsidP="00D014A8">
            <w:pPr>
              <w:pStyle w:val="Caption"/>
              <w:spacing w:after="0"/>
              <w:ind w:right="133" w:firstLine="0"/>
              <w:jc w:val="right"/>
            </w:pPr>
            <w:r>
              <w:rPr>
                <w:color w:val="333333"/>
              </w:rPr>
              <w:t>2,380,952</w:t>
            </w:r>
          </w:p>
        </w:tc>
        <w:tc>
          <w:tcPr>
            <w:tcW w:w="1336" w:type="dxa"/>
            <w:tcBorders>
              <w:top w:val="single" w:sz="4" w:space="0" w:color="auto"/>
            </w:tcBorders>
          </w:tcPr>
          <w:p w14:paraId="2288FA19" w14:textId="1B563F85" w:rsidR="00D014A8" w:rsidRPr="008E3A9A" w:rsidRDefault="00D014A8" w:rsidP="00D014A8">
            <w:pPr>
              <w:pStyle w:val="Caption"/>
              <w:spacing w:after="0"/>
              <w:ind w:right="133" w:firstLine="0"/>
              <w:jc w:val="center"/>
            </w:pPr>
            <w:r>
              <w:rPr>
                <w:color w:val="333333"/>
              </w:rPr>
              <w:t>NA</w:t>
            </w:r>
          </w:p>
        </w:tc>
        <w:tc>
          <w:tcPr>
            <w:tcW w:w="1336" w:type="dxa"/>
            <w:tcBorders>
              <w:top w:val="single" w:sz="4" w:space="0" w:color="auto"/>
            </w:tcBorders>
          </w:tcPr>
          <w:p w14:paraId="7BEF5FD4" w14:textId="75FA6551" w:rsidR="00D014A8" w:rsidRPr="008E3A9A" w:rsidRDefault="00D014A8" w:rsidP="00D014A8">
            <w:pPr>
              <w:pStyle w:val="Caption"/>
              <w:spacing w:after="0"/>
              <w:ind w:right="133" w:firstLine="0"/>
              <w:jc w:val="right"/>
            </w:pPr>
            <w:r>
              <w:rPr>
                <w:color w:val="333333"/>
              </w:rPr>
              <w:t>2,951,056</w:t>
            </w:r>
          </w:p>
        </w:tc>
        <w:tc>
          <w:tcPr>
            <w:tcW w:w="1336" w:type="dxa"/>
            <w:tcBorders>
              <w:top w:val="single" w:sz="4" w:space="0" w:color="auto"/>
            </w:tcBorders>
          </w:tcPr>
          <w:p w14:paraId="293C448C" w14:textId="03F140DD" w:rsidR="00D014A8" w:rsidRPr="008E3A9A" w:rsidRDefault="00D014A8" w:rsidP="00D014A8">
            <w:pPr>
              <w:pStyle w:val="Caption"/>
              <w:tabs>
                <w:tab w:val="decimal" w:pos="756"/>
              </w:tabs>
              <w:spacing w:after="0"/>
              <w:ind w:right="267" w:firstLine="0"/>
              <w:jc w:val="right"/>
            </w:pPr>
            <w:r>
              <w:rPr>
                <w:color w:val="333333"/>
              </w:rPr>
              <w:t>$2</w:t>
            </w:r>
          </w:p>
        </w:tc>
        <w:tc>
          <w:tcPr>
            <w:tcW w:w="1336" w:type="dxa"/>
            <w:tcBorders>
              <w:top w:val="single" w:sz="4" w:space="0" w:color="auto"/>
            </w:tcBorders>
          </w:tcPr>
          <w:p w14:paraId="081E8482" w14:textId="3ABCEBD1" w:rsidR="00D014A8" w:rsidRPr="008E3A9A" w:rsidRDefault="00D014A8" w:rsidP="00D014A8">
            <w:pPr>
              <w:pStyle w:val="Caption"/>
              <w:spacing w:after="0"/>
              <w:ind w:right="303" w:firstLine="0"/>
              <w:jc w:val="right"/>
            </w:pPr>
            <w:r>
              <w:rPr>
                <w:color w:val="333333"/>
              </w:rPr>
              <w:t>105</w:t>
            </w:r>
          </w:p>
        </w:tc>
        <w:tc>
          <w:tcPr>
            <w:tcW w:w="1336" w:type="dxa"/>
            <w:tcBorders>
              <w:top w:val="single" w:sz="4" w:space="0" w:color="auto"/>
            </w:tcBorders>
          </w:tcPr>
          <w:p w14:paraId="15CE13F2" w14:textId="7493BC92" w:rsidR="00D014A8" w:rsidRPr="008E3A9A" w:rsidRDefault="00D014A8" w:rsidP="00D014A8">
            <w:pPr>
              <w:pStyle w:val="Caption"/>
              <w:spacing w:after="0"/>
              <w:ind w:left="-118" w:right="408" w:firstLine="0"/>
              <w:jc w:val="right"/>
            </w:pPr>
            <w:r>
              <w:rPr>
                <w:color w:val="333333"/>
              </w:rPr>
              <w:t>3</w:t>
            </w:r>
          </w:p>
        </w:tc>
      </w:tr>
      <w:tr w:rsidR="00D014A8" w:rsidRPr="008E3A9A" w14:paraId="3C69E93C" w14:textId="77777777" w:rsidTr="00963217">
        <w:trPr>
          <w:trHeight w:val="288"/>
        </w:trPr>
        <w:tc>
          <w:tcPr>
            <w:tcW w:w="1335" w:type="dxa"/>
          </w:tcPr>
          <w:p w14:paraId="306933BE" w14:textId="0237722C" w:rsidR="00D014A8" w:rsidRPr="008E3A9A" w:rsidRDefault="00D014A8" w:rsidP="00D014A8">
            <w:pPr>
              <w:pStyle w:val="Caption"/>
              <w:spacing w:after="0"/>
              <w:ind w:firstLine="0"/>
            </w:pPr>
            <w:r>
              <w:rPr>
                <w:color w:val="333333"/>
              </w:rPr>
              <w:t>1986</w:t>
            </w:r>
          </w:p>
        </w:tc>
        <w:tc>
          <w:tcPr>
            <w:tcW w:w="1335" w:type="dxa"/>
          </w:tcPr>
          <w:p w14:paraId="4EF2D12C" w14:textId="069C7C93" w:rsidR="00D014A8" w:rsidRPr="008E3A9A" w:rsidRDefault="00D014A8" w:rsidP="00D014A8">
            <w:pPr>
              <w:pStyle w:val="Caption"/>
              <w:spacing w:after="0"/>
              <w:ind w:right="133" w:firstLine="0"/>
              <w:jc w:val="right"/>
            </w:pPr>
            <w:r>
              <w:rPr>
                <w:color w:val="333333"/>
              </w:rPr>
              <w:t>2,380,952</w:t>
            </w:r>
          </w:p>
        </w:tc>
        <w:tc>
          <w:tcPr>
            <w:tcW w:w="1336" w:type="dxa"/>
          </w:tcPr>
          <w:p w14:paraId="544F53F5" w14:textId="5B0AF4D3" w:rsidR="00D014A8" w:rsidRPr="008E3A9A" w:rsidRDefault="00D014A8" w:rsidP="00D014A8">
            <w:pPr>
              <w:pStyle w:val="Caption"/>
              <w:spacing w:after="0"/>
              <w:ind w:right="133" w:firstLine="0"/>
              <w:jc w:val="center"/>
            </w:pPr>
            <w:r>
              <w:rPr>
                <w:color w:val="333333"/>
              </w:rPr>
              <w:t>NA</w:t>
            </w:r>
          </w:p>
        </w:tc>
        <w:tc>
          <w:tcPr>
            <w:tcW w:w="1336" w:type="dxa"/>
          </w:tcPr>
          <w:p w14:paraId="0254C915" w14:textId="30E92A0D" w:rsidR="00D014A8" w:rsidRPr="008E3A9A" w:rsidRDefault="00D014A8" w:rsidP="00D014A8">
            <w:pPr>
              <w:pStyle w:val="Caption"/>
              <w:spacing w:after="0"/>
              <w:ind w:right="133" w:firstLine="0"/>
              <w:jc w:val="right"/>
            </w:pPr>
            <w:r>
              <w:rPr>
                <w:color w:val="333333"/>
              </w:rPr>
              <w:t>3,874,269</w:t>
            </w:r>
          </w:p>
        </w:tc>
        <w:tc>
          <w:tcPr>
            <w:tcW w:w="1336" w:type="dxa"/>
          </w:tcPr>
          <w:p w14:paraId="09B2CD66" w14:textId="01B38970" w:rsidR="00D014A8" w:rsidRPr="008E3A9A" w:rsidRDefault="00D014A8" w:rsidP="00D014A8">
            <w:pPr>
              <w:pStyle w:val="Caption"/>
              <w:tabs>
                <w:tab w:val="decimal" w:pos="756"/>
              </w:tabs>
              <w:spacing w:after="0"/>
              <w:ind w:right="267" w:firstLine="0"/>
              <w:jc w:val="right"/>
            </w:pPr>
            <w:r>
              <w:rPr>
                <w:color w:val="333333"/>
              </w:rPr>
              <w:t>$2.9</w:t>
            </w:r>
          </w:p>
        </w:tc>
        <w:tc>
          <w:tcPr>
            <w:tcW w:w="1336" w:type="dxa"/>
          </w:tcPr>
          <w:p w14:paraId="2B7E8053" w14:textId="6F3E2F11" w:rsidR="00D014A8" w:rsidRPr="008E3A9A" w:rsidRDefault="00D014A8" w:rsidP="00D014A8">
            <w:pPr>
              <w:pStyle w:val="Caption"/>
              <w:spacing w:after="0"/>
              <w:ind w:right="303" w:firstLine="0"/>
              <w:jc w:val="right"/>
            </w:pPr>
            <w:r>
              <w:rPr>
                <w:color w:val="333333"/>
              </w:rPr>
              <w:t>138</w:t>
            </w:r>
          </w:p>
        </w:tc>
        <w:tc>
          <w:tcPr>
            <w:tcW w:w="1336" w:type="dxa"/>
          </w:tcPr>
          <w:p w14:paraId="2F0DB873" w14:textId="0D8E1AC1" w:rsidR="00D014A8" w:rsidRPr="008E3A9A" w:rsidRDefault="00D014A8" w:rsidP="00D014A8">
            <w:pPr>
              <w:pStyle w:val="Caption"/>
              <w:spacing w:after="0"/>
              <w:ind w:left="-118" w:right="408" w:firstLine="0"/>
              <w:jc w:val="right"/>
            </w:pPr>
            <w:r>
              <w:rPr>
                <w:color w:val="333333"/>
              </w:rPr>
              <w:t>2</w:t>
            </w:r>
          </w:p>
        </w:tc>
      </w:tr>
      <w:tr w:rsidR="00D014A8" w:rsidRPr="008E3A9A" w14:paraId="3C4FA18B" w14:textId="77777777" w:rsidTr="00963217">
        <w:trPr>
          <w:trHeight w:val="288"/>
        </w:trPr>
        <w:tc>
          <w:tcPr>
            <w:tcW w:w="1335" w:type="dxa"/>
          </w:tcPr>
          <w:p w14:paraId="46256FA3" w14:textId="1A4D4348" w:rsidR="00D014A8" w:rsidRPr="008E3A9A" w:rsidRDefault="00D014A8" w:rsidP="00D014A8">
            <w:pPr>
              <w:pStyle w:val="Caption"/>
              <w:spacing w:after="0"/>
              <w:ind w:firstLine="0"/>
            </w:pPr>
            <w:r>
              <w:rPr>
                <w:color w:val="333333"/>
              </w:rPr>
              <w:t>1987</w:t>
            </w:r>
          </w:p>
        </w:tc>
        <w:tc>
          <w:tcPr>
            <w:tcW w:w="1335" w:type="dxa"/>
          </w:tcPr>
          <w:p w14:paraId="2538914A" w14:textId="1DF475AC" w:rsidR="00D014A8" w:rsidRPr="008E3A9A" w:rsidRDefault="00D014A8" w:rsidP="00D014A8">
            <w:pPr>
              <w:pStyle w:val="Caption"/>
              <w:spacing w:after="0"/>
              <w:ind w:right="133" w:firstLine="0"/>
              <w:jc w:val="right"/>
            </w:pPr>
            <w:r>
              <w:rPr>
                <w:color w:val="333333"/>
              </w:rPr>
              <w:t>2,380,952</w:t>
            </w:r>
          </w:p>
        </w:tc>
        <w:tc>
          <w:tcPr>
            <w:tcW w:w="1336" w:type="dxa"/>
          </w:tcPr>
          <w:p w14:paraId="062A8BE5" w14:textId="7A248D82" w:rsidR="00D014A8" w:rsidRPr="008E3A9A" w:rsidRDefault="00D014A8" w:rsidP="00D014A8">
            <w:pPr>
              <w:pStyle w:val="Caption"/>
              <w:spacing w:after="0"/>
              <w:ind w:right="133" w:firstLine="0"/>
              <w:jc w:val="center"/>
            </w:pPr>
            <w:r>
              <w:rPr>
                <w:color w:val="333333"/>
              </w:rPr>
              <w:t>NA</w:t>
            </w:r>
          </w:p>
        </w:tc>
        <w:tc>
          <w:tcPr>
            <w:tcW w:w="1336" w:type="dxa"/>
          </w:tcPr>
          <w:p w14:paraId="294572A9" w14:textId="5CA1A105" w:rsidR="00D014A8" w:rsidRPr="008E3A9A" w:rsidRDefault="00D014A8" w:rsidP="00D014A8">
            <w:pPr>
              <w:pStyle w:val="Caption"/>
              <w:spacing w:after="0"/>
              <w:ind w:right="133" w:firstLine="0"/>
              <w:jc w:val="right"/>
            </w:pPr>
            <w:r>
              <w:rPr>
                <w:color w:val="333333"/>
              </w:rPr>
              <w:t>3,861,546</w:t>
            </w:r>
          </w:p>
        </w:tc>
        <w:tc>
          <w:tcPr>
            <w:tcW w:w="1336" w:type="dxa"/>
          </w:tcPr>
          <w:p w14:paraId="684C8626" w14:textId="2600699F" w:rsidR="00D014A8" w:rsidRPr="008E3A9A" w:rsidRDefault="00D014A8" w:rsidP="00D014A8">
            <w:pPr>
              <w:pStyle w:val="Caption"/>
              <w:tabs>
                <w:tab w:val="decimal" w:pos="756"/>
              </w:tabs>
              <w:spacing w:after="0"/>
              <w:ind w:right="267" w:firstLine="0"/>
              <w:jc w:val="right"/>
            </w:pPr>
            <w:r>
              <w:rPr>
                <w:color w:val="333333"/>
              </w:rPr>
              <w:t>$3.4</w:t>
            </w:r>
          </w:p>
        </w:tc>
        <w:tc>
          <w:tcPr>
            <w:tcW w:w="1336" w:type="dxa"/>
          </w:tcPr>
          <w:p w14:paraId="5AC347F4" w14:textId="616FACF9" w:rsidR="00D014A8" w:rsidRPr="008E3A9A" w:rsidRDefault="00D014A8" w:rsidP="00D014A8">
            <w:pPr>
              <w:pStyle w:val="Caption"/>
              <w:spacing w:after="0"/>
              <w:ind w:right="303" w:firstLine="0"/>
              <w:jc w:val="right"/>
            </w:pPr>
            <w:r>
              <w:rPr>
                <w:color w:val="333333"/>
              </w:rPr>
              <w:t>158</w:t>
            </w:r>
          </w:p>
        </w:tc>
        <w:tc>
          <w:tcPr>
            <w:tcW w:w="1336" w:type="dxa"/>
          </w:tcPr>
          <w:p w14:paraId="10AC47EA" w14:textId="375F6A74" w:rsidR="00D014A8" w:rsidRPr="008E3A9A" w:rsidRDefault="00D014A8" w:rsidP="00D014A8">
            <w:pPr>
              <w:pStyle w:val="Caption"/>
              <w:spacing w:after="0"/>
              <w:ind w:left="-118" w:right="408" w:firstLine="0"/>
              <w:jc w:val="right"/>
            </w:pPr>
            <w:r>
              <w:rPr>
                <w:color w:val="333333"/>
              </w:rPr>
              <w:t>1</w:t>
            </w:r>
          </w:p>
        </w:tc>
      </w:tr>
      <w:tr w:rsidR="00D014A8" w:rsidRPr="008E3A9A" w14:paraId="40FB60BA" w14:textId="77777777" w:rsidTr="00963217">
        <w:trPr>
          <w:trHeight w:val="288"/>
        </w:trPr>
        <w:tc>
          <w:tcPr>
            <w:tcW w:w="1335" w:type="dxa"/>
          </w:tcPr>
          <w:p w14:paraId="55F51A8D" w14:textId="6F730203" w:rsidR="00D014A8" w:rsidRPr="008E3A9A" w:rsidRDefault="00D014A8" w:rsidP="00D014A8">
            <w:pPr>
              <w:pStyle w:val="Caption"/>
              <w:spacing w:after="0"/>
              <w:ind w:firstLine="0"/>
            </w:pPr>
            <w:r>
              <w:rPr>
                <w:color w:val="333333"/>
              </w:rPr>
              <w:t>1988</w:t>
            </w:r>
          </w:p>
        </w:tc>
        <w:tc>
          <w:tcPr>
            <w:tcW w:w="1335" w:type="dxa"/>
          </w:tcPr>
          <w:p w14:paraId="370870E2" w14:textId="55DEE779" w:rsidR="00D014A8" w:rsidRPr="008E3A9A" w:rsidRDefault="00D014A8" w:rsidP="00D014A8">
            <w:pPr>
              <w:pStyle w:val="Caption"/>
              <w:spacing w:after="0"/>
              <w:ind w:right="133" w:firstLine="0"/>
              <w:jc w:val="right"/>
            </w:pPr>
            <w:r>
              <w:rPr>
                <w:color w:val="333333"/>
              </w:rPr>
              <w:t>2,380,952</w:t>
            </w:r>
          </w:p>
        </w:tc>
        <w:tc>
          <w:tcPr>
            <w:tcW w:w="1336" w:type="dxa"/>
          </w:tcPr>
          <w:p w14:paraId="59DF69E3" w14:textId="687E60C4" w:rsidR="00D014A8" w:rsidRPr="008E3A9A" w:rsidRDefault="00D014A8" w:rsidP="00D014A8">
            <w:pPr>
              <w:pStyle w:val="Caption"/>
              <w:spacing w:after="0"/>
              <w:ind w:right="133" w:firstLine="0"/>
              <w:jc w:val="center"/>
            </w:pPr>
            <w:r>
              <w:rPr>
                <w:color w:val="333333"/>
              </w:rPr>
              <w:t>NA</w:t>
            </w:r>
          </w:p>
        </w:tc>
        <w:tc>
          <w:tcPr>
            <w:tcW w:w="1336" w:type="dxa"/>
          </w:tcPr>
          <w:p w14:paraId="6AEE16DC" w14:textId="3789DA6F" w:rsidR="00D014A8" w:rsidRPr="008E3A9A" w:rsidRDefault="00D014A8" w:rsidP="00D014A8">
            <w:pPr>
              <w:pStyle w:val="Caption"/>
              <w:spacing w:after="0"/>
              <w:ind w:right="133" w:firstLine="0"/>
              <w:jc w:val="right"/>
            </w:pPr>
            <w:r>
              <w:rPr>
                <w:color w:val="333333"/>
              </w:rPr>
              <w:t>4,196,601</w:t>
            </w:r>
          </w:p>
        </w:tc>
        <w:tc>
          <w:tcPr>
            <w:tcW w:w="1336" w:type="dxa"/>
          </w:tcPr>
          <w:p w14:paraId="4AEFD741" w14:textId="5B767D67"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6E21B0A7" w14:textId="387B11FF" w:rsidR="00D014A8" w:rsidRPr="008E3A9A" w:rsidRDefault="00D014A8" w:rsidP="00D014A8">
            <w:pPr>
              <w:pStyle w:val="Caption"/>
              <w:spacing w:after="0"/>
              <w:ind w:right="303" w:firstLine="0"/>
              <w:jc w:val="right"/>
            </w:pPr>
            <w:r>
              <w:rPr>
                <w:color w:val="333333"/>
              </w:rPr>
              <w:t>149</w:t>
            </w:r>
          </w:p>
        </w:tc>
        <w:tc>
          <w:tcPr>
            <w:tcW w:w="1336" w:type="dxa"/>
          </w:tcPr>
          <w:p w14:paraId="1D82E0EB" w14:textId="74A0BE55" w:rsidR="00D014A8" w:rsidRPr="008E3A9A" w:rsidRDefault="00D014A8" w:rsidP="00D014A8">
            <w:pPr>
              <w:pStyle w:val="Caption"/>
              <w:spacing w:after="0"/>
              <w:ind w:left="-118" w:right="408" w:firstLine="0"/>
              <w:jc w:val="right"/>
            </w:pPr>
            <w:r>
              <w:rPr>
                <w:color w:val="333333"/>
              </w:rPr>
              <w:t>1</w:t>
            </w:r>
          </w:p>
        </w:tc>
      </w:tr>
      <w:tr w:rsidR="00D014A8" w:rsidRPr="008E3A9A" w14:paraId="462FDFA5" w14:textId="77777777" w:rsidTr="00963217">
        <w:trPr>
          <w:trHeight w:val="288"/>
        </w:trPr>
        <w:tc>
          <w:tcPr>
            <w:tcW w:w="1335" w:type="dxa"/>
          </w:tcPr>
          <w:p w14:paraId="06BA92BF" w14:textId="46A5065B" w:rsidR="00D014A8" w:rsidRPr="008E3A9A" w:rsidRDefault="00D014A8" w:rsidP="00D014A8">
            <w:pPr>
              <w:pStyle w:val="Caption"/>
              <w:spacing w:after="0"/>
              <w:ind w:firstLine="0"/>
            </w:pPr>
            <w:r>
              <w:rPr>
                <w:color w:val="333333"/>
              </w:rPr>
              <w:t>1989</w:t>
            </w:r>
          </w:p>
        </w:tc>
        <w:tc>
          <w:tcPr>
            <w:tcW w:w="1335" w:type="dxa"/>
          </w:tcPr>
          <w:p w14:paraId="3E9C4E54" w14:textId="2C244979" w:rsidR="00D014A8" w:rsidRPr="008E3A9A" w:rsidRDefault="00D014A8" w:rsidP="00D014A8">
            <w:pPr>
              <w:pStyle w:val="Caption"/>
              <w:spacing w:after="0"/>
              <w:ind w:right="133" w:firstLine="0"/>
              <w:jc w:val="right"/>
            </w:pPr>
            <w:r>
              <w:rPr>
                <w:color w:val="333333"/>
              </w:rPr>
              <w:t>2,380,952</w:t>
            </w:r>
          </w:p>
        </w:tc>
        <w:tc>
          <w:tcPr>
            <w:tcW w:w="1336" w:type="dxa"/>
          </w:tcPr>
          <w:p w14:paraId="0D75B50D" w14:textId="77C90703" w:rsidR="00D014A8" w:rsidRPr="008E3A9A" w:rsidRDefault="00D014A8" w:rsidP="00D014A8">
            <w:pPr>
              <w:pStyle w:val="Caption"/>
              <w:spacing w:after="0"/>
              <w:ind w:right="133" w:firstLine="0"/>
              <w:jc w:val="center"/>
            </w:pPr>
            <w:r>
              <w:rPr>
                <w:color w:val="333333"/>
              </w:rPr>
              <w:t>NA</w:t>
            </w:r>
          </w:p>
        </w:tc>
        <w:tc>
          <w:tcPr>
            <w:tcW w:w="1336" w:type="dxa"/>
          </w:tcPr>
          <w:p w14:paraId="77AF609A" w14:textId="1C2E4A85" w:rsidR="00D014A8" w:rsidRPr="008E3A9A" w:rsidRDefault="00D014A8" w:rsidP="00D014A8">
            <w:pPr>
              <w:pStyle w:val="Caption"/>
              <w:spacing w:after="0"/>
              <w:ind w:right="133" w:firstLine="0"/>
              <w:jc w:val="right"/>
            </w:pPr>
            <w:r>
              <w:rPr>
                <w:color w:val="333333"/>
              </w:rPr>
              <w:t>3,767,518</w:t>
            </w:r>
          </w:p>
        </w:tc>
        <w:tc>
          <w:tcPr>
            <w:tcW w:w="1336" w:type="dxa"/>
          </w:tcPr>
          <w:p w14:paraId="1E19EC95" w14:textId="507E5913" w:rsidR="00D014A8" w:rsidRPr="008E3A9A" w:rsidRDefault="00D014A8" w:rsidP="00D014A8">
            <w:pPr>
              <w:pStyle w:val="Caption"/>
              <w:tabs>
                <w:tab w:val="decimal" w:pos="756"/>
              </w:tabs>
              <w:spacing w:after="0"/>
              <w:ind w:right="267" w:firstLine="0"/>
              <w:jc w:val="right"/>
            </w:pPr>
            <w:r>
              <w:rPr>
                <w:color w:val="333333"/>
              </w:rPr>
              <w:t>$3.5</w:t>
            </w:r>
          </w:p>
        </w:tc>
        <w:tc>
          <w:tcPr>
            <w:tcW w:w="1336" w:type="dxa"/>
          </w:tcPr>
          <w:p w14:paraId="6395D4B0" w14:textId="255D1F44" w:rsidR="00D014A8" w:rsidRPr="008E3A9A" w:rsidRDefault="00D014A8" w:rsidP="00D014A8">
            <w:pPr>
              <w:pStyle w:val="Caption"/>
              <w:spacing w:after="0"/>
              <w:ind w:right="303" w:firstLine="0"/>
              <w:jc w:val="right"/>
            </w:pPr>
            <w:r>
              <w:rPr>
                <w:color w:val="333333"/>
              </w:rPr>
              <w:t>151</w:t>
            </w:r>
          </w:p>
        </w:tc>
        <w:tc>
          <w:tcPr>
            <w:tcW w:w="1336" w:type="dxa"/>
          </w:tcPr>
          <w:p w14:paraId="060D457F" w14:textId="14A0A34F" w:rsidR="00D014A8" w:rsidRPr="008E3A9A" w:rsidRDefault="00D014A8" w:rsidP="00D014A8">
            <w:pPr>
              <w:pStyle w:val="Caption"/>
              <w:spacing w:after="0"/>
              <w:ind w:left="-118" w:right="408" w:firstLine="0"/>
              <w:jc w:val="right"/>
            </w:pPr>
            <w:r>
              <w:rPr>
                <w:color w:val="333333"/>
              </w:rPr>
              <w:t>1</w:t>
            </w:r>
          </w:p>
        </w:tc>
      </w:tr>
      <w:tr w:rsidR="00D014A8" w:rsidRPr="008E3A9A" w14:paraId="387FEBD0" w14:textId="77777777" w:rsidTr="00963217">
        <w:trPr>
          <w:trHeight w:val="288"/>
        </w:trPr>
        <w:tc>
          <w:tcPr>
            <w:tcW w:w="1335" w:type="dxa"/>
          </w:tcPr>
          <w:p w14:paraId="35A393DC" w14:textId="01635C55" w:rsidR="00D014A8" w:rsidRPr="008E3A9A" w:rsidRDefault="00D014A8" w:rsidP="00D014A8">
            <w:pPr>
              <w:pStyle w:val="Caption"/>
              <w:spacing w:after="0"/>
              <w:ind w:firstLine="0"/>
            </w:pPr>
            <w:r>
              <w:rPr>
                <w:color w:val="333333"/>
              </w:rPr>
              <w:t>1990</w:t>
            </w:r>
          </w:p>
        </w:tc>
        <w:tc>
          <w:tcPr>
            <w:tcW w:w="1335" w:type="dxa"/>
          </w:tcPr>
          <w:p w14:paraId="5F6C2D5F" w14:textId="4FA263D6" w:rsidR="00D014A8" w:rsidRPr="008E3A9A" w:rsidRDefault="00D014A8" w:rsidP="00D014A8">
            <w:pPr>
              <w:pStyle w:val="Caption"/>
              <w:spacing w:after="0"/>
              <w:ind w:right="133" w:firstLine="0"/>
              <w:jc w:val="right"/>
            </w:pPr>
            <w:r>
              <w:rPr>
                <w:color w:val="333333"/>
              </w:rPr>
              <w:t>2,380,952</w:t>
            </w:r>
          </w:p>
        </w:tc>
        <w:tc>
          <w:tcPr>
            <w:tcW w:w="1336" w:type="dxa"/>
          </w:tcPr>
          <w:p w14:paraId="5415762B" w14:textId="6B26E8B9" w:rsidR="00D014A8" w:rsidRPr="008E3A9A" w:rsidRDefault="00D014A8" w:rsidP="00D014A8">
            <w:pPr>
              <w:pStyle w:val="Caption"/>
              <w:spacing w:after="0"/>
              <w:ind w:right="133" w:firstLine="0"/>
              <w:jc w:val="center"/>
            </w:pPr>
            <w:r>
              <w:rPr>
                <w:color w:val="333333"/>
              </w:rPr>
              <w:t>NA</w:t>
            </w:r>
          </w:p>
        </w:tc>
        <w:tc>
          <w:tcPr>
            <w:tcW w:w="1336" w:type="dxa"/>
          </w:tcPr>
          <w:p w14:paraId="56633599" w14:textId="73BF7284" w:rsidR="00D014A8" w:rsidRPr="008E3A9A" w:rsidRDefault="00D014A8" w:rsidP="00D014A8">
            <w:pPr>
              <w:pStyle w:val="Caption"/>
              <w:spacing w:after="0"/>
              <w:ind w:right="133" w:firstLine="0"/>
              <w:jc w:val="right"/>
            </w:pPr>
            <w:r>
              <w:rPr>
                <w:color w:val="333333"/>
              </w:rPr>
              <w:t>3,254,262</w:t>
            </w:r>
          </w:p>
        </w:tc>
        <w:tc>
          <w:tcPr>
            <w:tcW w:w="1336" w:type="dxa"/>
          </w:tcPr>
          <w:p w14:paraId="370C1097" w14:textId="19F51C8E"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4E53ACF" w14:textId="3DCDF6B7" w:rsidR="00D014A8" w:rsidRPr="008E3A9A" w:rsidRDefault="00D014A8" w:rsidP="00D014A8">
            <w:pPr>
              <w:pStyle w:val="Caption"/>
              <w:spacing w:after="0"/>
              <w:ind w:right="303" w:firstLine="0"/>
              <w:jc w:val="right"/>
            </w:pPr>
            <w:r>
              <w:rPr>
                <w:color w:val="333333"/>
              </w:rPr>
              <w:t>120</w:t>
            </w:r>
          </w:p>
        </w:tc>
        <w:tc>
          <w:tcPr>
            <w:tcW w:w="1336" w:type="dxa"/>
          </w:tcPr>
          <w:p w14:paraId="490DFBC1" w14:textId="13AEE13D" w:rsidR="00D014A8" w:rsidRPr="008E3A9A" w:rsidRDefault="00D014A8" w:rsidP="00D014A8">
            <w:pPr>
              <w:pStyle w:val="Caption"/>
              <w:spacing w:after="0"/>
              <w:ind w:left="-118" w:right="408" w:firstLine="0"/>
              <w:jc w:val="right"/>
            </w:pPr>
            <w:r>
              <w:rPr>
                <w:color w:val="333333"/>
              </w:rPr>
              <w:t>1</w:t>
            </w:r>
          </w:p>
        </w:tc>
      </w:tr>
      <w:tr w:rsidR="00D014A8" w:rsidRPr="008E3A9A" w14:paraId="05C02E8C" w14:textId="77777777" w:rsidTr="00963217">
        <w:trPr>
          <w:trHeight w:val="288"/>
        </w:trPr>
        <w:tc>
          <w:tcPr>
            <w:tcW w:w="1335" w:type="dxa"/>
          </w:tcPr>
          <w:p w14:paraId="1E865618" w14:textId="2066F782" w:rsidR="00D014A8" w:rsidRPr="008E3A9A" w:rsidRDefault="00D014A8" w:rsidP="00D014A8">
            <w:pPr>
              <w:pStyle w:val="Caption"/>
              <w:spacing w:after="0"/>
              <w:ind w:firstLine="0"/>
            </w:pPr>
            <w:r>
              <w:rPr>
                <w:color w:val="333333"/>
              </w:rPr>
              <w:t>1991</w:t>
            </w:r>
          </w:p>
        </w:tc>
        <w:tc>
          <w:tcPr>
            <w:tcW w:w="1335" w:type="dxa"/>
          </w:tcPr>
          <w:p w14:paraId="22A18DCB" w14:textId="7DF30CA0" w:rsidR="00D014A8" w:rsidRPr="008E3A9A" w:rsidRDefault="00D014A8" w:rsidP="00D014A8">
            <w:pPr>
              <w:pStyle w:val="Caption"/>
              <w:spacing w:after="0"/>
              <w:ind w:right="133" w:firstLine="0"/>
              <w:jc w:val="right"/>
            </w:pPr>
            <w:r>
              <w:rPr>
                <w:color w:val="333333"/>
              </w:rPr>
              <w:t>2,380,952</w:t>
            </w:r>
          </w:p>
        </w:tc>
        <w:tc>
          <w:tcPr>
            <w:tcW w:w="1336" w:type="dxa"/>
          </w:tcPr>
          <w:p w14:paraId="2AC96BA1" w14:textId="39C543C0" w:rsidR="00D014A8" w:rsidRPr="008E3A9A" w:rsidRDefault="00D014A8" w:rsidP="00D014A8">
            <w:pPr>
              <w:pStyle w:val="Caption"/>
              <w:spacing w:after="0"/>
              <w:ind w:right="133" w:firstLine="0"/>
              <w:jc w:val="center"/>
            </w:pPr>
            <w:r>
              <w:rPr>
                <w:color w:val="333333"/>
              </w:rPr>
              <w:t>NA</w:t>
            </w:r>
          </w:p>
        </w:tc>
        <w:tc>
          <w:tcPr>
            <w:tcW w:w="1336" w:type="dxa"/>
          </w:tcPr>
          <w:p w14:paraId="0C32D2E3" w14:textId="204666C6" w:rsidR="00D014A8" w:rsidRPr="008E3A9A" w:rsidRDefault="00D014A8" w:rsidP="00D014A8">
            <w:pPr>
              <w:pStyle w:val="Caption"/>
              <w:spacing w:after="0"/>
              <w:ind w:right="133" w:firstLine="0"/>
              <w:jc w:val="right"/>
            </w:pPr>
            <w:r>
              <w:rPr>
                <w:color w:val="333333"/>
              </w:rPr>
              <w:t>3,955,189</w:t>
            </w:r>
          </w:p>
        </w:tc>
        <w:tc>
          <w:tcPr>
            <w:tcW w:w="1336" w:type="dxa"/>
          </w:tcPr>
          <w:p w14:paraId="14D10850" w14:textId="30DB21AD" w:rsidR="00D014A8" w:rsidRPr="008E3A9A" w:rsidRDefault="00D014A8" w:rsidP="00D014A8">
            <w:pPr>
              <w:pStyle w:val="Caption"/>
              <w:tabs>
                <w:tab w:val="decimal" w:pos="756"/>
              </w:tabs>
              <w:spacing w:after="0"/>
              <w:ind w:right="267" w:firstLine="0"/>
              <w:jc w:val="right"/>
            </w:pPr>
            <w:r>
              <w:rPr>
                <w:color w:val="333333"/>
              </w:rPr>
              <w:t>$5.5</w:t>
            </w:r>
          </w:p>
        </w:tc>
        <w:tc>
          <w:tcPr>
            <w:tcW w:w="1336" w:type="dxa"/>
          </w:tcPr>
          <w:p w14:paraId="3238A13B" w14:textId="78B82EE3" w:rsidR="00D014A8" w:rsidRPr="008E3A9A" w:rsidRDefault="00D014A8" w:rsidP="00D014A8">
            <w:pPr>
              <w:pStyle w:val="Caption"/>
              <w:spacing w:after="0"/>
              <w:ind w:right="303" w:firstLine="0"/>
              <w:jc w:val="right"/>
            </w:pPr>
            <w:r>
              <w:rPr>
                <w:color w:val="333333"/>
              </w:rPr>
              <w:t>127</w:t>
            </w:r>
          </w:p>
        </w:tc>
        <w:tc>
          <w:tcPr>
            <w:tcW w:w="1336" w:type="dxa"/>
          </w:tcPr>
          <w:p w14:paraId="418E28CE" w14:textId="0928D219" w:rsidR="00D014A8" w:rsidRPr="008E3A9A" w:rsidRDefault="00D014A8" w:rsidP="00D014A8">
            <w:pPr>
              <w:pStyle w:val="Caption"/>
              <w:spacing w:after="0"/>
              <w:ind w:left="-118" w:right="408" w:firstLine="0"/>
              <w:jc w:val="right"/>
            </w:pPr>
            <w:r>
              <w:rPr>
                <w:color w:val="333333"/>
              </w:rPr>
              <w:t>1</w:t>
            </w:r>
          </w:p>
        </w:tc>
      </w:tr>
      <w:tr w:rsidR="00D014A8" w:rsidRPr="008E3A9A" w14:paraId="2D257E5B" w14:textId="77777777" w:rsidTr="00963217">
        <w:trPr>
          <w:trHeight w:val="288"/>
        </w:trPr>
        <w:tc>
          <w:tcPr>
            <w:tcW w:w="1335" w:type="dxa"/>
          </w:tcPr>
          <w:p w14:paraId="38C65DD1" w14:textId="630A6C86" w:rsidR="00D014A8" w:rsidRPr="008E3A9A" w:rsidRDefault="00D014A8" w:rsidP="00D014A8">
            <w:pPr>
              <w:pStyle w:val="Caption"/>
              <w:spacing w:after="0"/>
              <w:ind w:firstLine="0"/>
            </w:pPr>
            <w:r>
              <w:rPr>
                <w:color w:val="333333"/>
              </w:rPr>
              <w:t>1992</w:t>
            </w:r>
          </w:p>
        </w:tc>
        <w:tc>
          <w:tcPr>
            <w:tcW w:w="1335" w:type="dxa"/>
          </w:tcPr>
          <w:p w14:paraId="2D09F42B" w14:textId="669A50D8" w:rsidR="00D014A8" w:rsidRPr="008E3A9A" w:rsidRDefault="00D014A8" w:rsidP="00D014A8">
            <w:pPr>
              <w:pStyle w:val="Caption"/>
              <w:spacing w:after="0"/>
              <w:ind w:right="133" w:firstLine="0"/>
              <w:jc w:val="right"/>
            </w:pPr>
            <w:r>
              <w:rPr>
                <w:color w:val="333333"/>
              </w:rPr>
              <w:t>2,380,952</w:t>
            </w:r>
          </w:p>
        </w:tc>
        <w:tc>
          <w:tcPr>
            <w:tcW w:w="1336" w:type="dxa"/>
          </w:tcPr>
          <w:p w14:paraId="71E8D5E8" w14:textId="5E06053F" w:rsidR="00D014A8" w:rsidRPr="008E3A9A" w:rsidRDefault="00D014A8" w:rsidP="00D014A8">
            <w:pPr>
              <w:pStyle w:val="Caption"/>
              <w:spacing w:after="0"/>
              <w:ind w:right="133" w:firstLine="0"/>
              <w:jc w:val="center"/>
            </w:pPr>
            <w:r>
              <w:rPr>
                <w:color w:val="333333"/>
              </w:rPr>
              <w:t>NA</w:t>
            </w:r>
          </w:p>
        </w:tc>
        <w:tc>
          <w:tcPr>
            <w:tcW w:w="1336" w:type="dxa"/>
          </w:tcPr>
          <w:p w14:paraId="0C631FA5" w14:textId="44F84E95" w:rsidR="00D014A8" w:rsidRPr="008E3A9A" w:rsidRDefault="00D014A8" w:rsidP="00D014A8">
            <w:pPr>
              <w:pStyle w:val="Caption"/>
              <w:spacing w:after="0"/>
              <w:ind w:right="133" w:firstLine="0"/>
              <w:jc w:val="right"/>
            </w:pPr>
            <w:r>
              <w:rPr>
                <w:color w:val="333333"/>
              </w:rPr>
              <w:t>4,267,781</w:t>
            </w:r>
          </w:p>
        </w:tc>
        <w:tc>
          <w:tcPr>
            <w:tcW w:w="1336" w:type="dxa"/>
          </w:tcPr>
          <w:p w14:paraId="51C1A1E1" w14:textId="58B16418" w:rsidR="00D014A8" w:rsidRPr="008E3A9A" w:rsidRDefault="00D014A8" w:rsidP="00D014A8">
            <w:pPr>
              <w:pStyle w:val="Caption"/>
              <w:tabs>
                <w:tab w:val="decimal" w:pos="756"/>
              </w:tabs>
              <w:spacing w:after="0"/>
              <w:ind w:right="267" w:firstLine="0"/>
              <w:jc w:val="right"/>
            </w:pPr>
            <w:r>
              <w:rPr>
                <w:color w:val="333333"/>
              </w:rPr>
              <w:t>$5.4</w:t>
            </w:r>
          </w:p>
        </w:tc>
        <w:tc>
          <w:tcPr>
            <w:tcW w:w="1336" w:type="dxa"/>
          </w:tcPr>
          <w:p w14:paraId="0C6C23A3" w14:textId="19569447" w:rsidR="00D014A8" w:rsidRPr="008E3A9A" w:rsidRDefault="00D014A8" w:rsidP="00D014A8">
            <w:pPr>
              <w:pStyle w:val="Caption"/>
              <w:spacing w:after="0"/>
              <w:ind w:right="303" w:firstLine="0"/>
              <w:jc w:val="right"/>
            </w:pPr>
            <w:r>
              <w:rPr>
                <w:color w:val="333333"/>
              </w:rPr>
              <w:t>115</w:t>
            </w:r>
          </w:p>
        </w:tc>
        <w:tc>
          <w:tcPr>
            <w:tcW w:w="1336" w:type="dxa"/>
          </w:tcPr>
          <w:p w14:paraId="2B9FD119" w14:textId="25583C23" w:rsidR="00D014A8" w:rsidRPr="008E3A9A" w:rsidRDefault="00D014A8" w:rsidP="00D014A8">
            <w:pPr>
              <w:pStyle w:val="Caption"/>
              <w:spacing w:after="0"/>
              <w:ind w:left="-118" w:right="408" w:firstLine="0"/>
              <w:jc w:val="right"/>
            </w:pPr>
            <w:r>
              <w:rPr>
                <w:color w:val="333333"/>
              </w:rPr>
              <w:t>1</w:t>
            </w:r>
          </w:p>
        </w:tc>
      </w:tr>
      <w:tr w:rsidR="00D014A8" w:rsidRPr="008E3A9A" w14:paraId="736DC055" w14:textId="77777777" w:rsidTr="00963217">
        <w:trPr>
          <w:trHeight w:val="288"/>
        </w:trPr>
        <w:tc>
          <w:tcPr>
            <w:tcW w:w="1335" w:type="dxa"/>
          </w:tcPr>
          <w:p w14:paraId="126D2D79" w14:textId="58C7050D" w:rsidR="00D014A8" w:rsidRPr="008E3A9A" w:rsidRDefault="00D014A8" w:rsidP="00D014A8">
            <w:pPr>
              <w:pStyle w:val="Caption"/>
              <w:spacing w:after="0"/>
              <w:ind w:firstLine="0"/>
            </w:pPr>
            <w:r>
              <w:rPr>
                <w:color w:val="333333"/>
              </w:rPr>
              <w:t>1993</w:t>
            </w:r>
          </w:p>
        </w:tc>
        <w:tc>
          <w:tcPr>
            <w:tcW w:w="1335" w:type="dxa"/>
          </w:tcPr>
          <w:p w14:paraId="01762838" w14:textId="0413FD12" w:rsidR="00D014A8" w:rsidRPr="008E3A9A" w:rsidRDefault="00D014A8" w:rsidP="00D014A8">
            <w:pPr>
              <w:pStyle w:val="Caption"/>
              <w:spacing w:after="0"/>
              <w:ind w:right="133" w:firstLine="0"/>
              <w:jc w:val="right"/>
            </w:pPr>
            <w:r>
              <w:rPr>
                <w:color w:val="333333"/>
              </w:rPr>
              <w:t>2,380,952</w:t>
            </w:r>
          </w:p>
        </w:tc>
        <w:tc>
          <w:tcPr>
            <w:tcW w:w="1336" w:type="dxa"/>
          </w:tcPr>
          <w:p w14:paraId="2CF194BB" w14:textId="6E86BDAE" w:rsidR="00D014A8" w:rsidRPr="008E3A9A" w:rsidRDefault="00D014A8" w:rsidP="00D014A8">
            <w:pPr>
              <w:pStyle w:val="Caption"/>
              <w:spacing w:after="0"/>
              <w:ind w:right="133" w:firstLine="0"/>
              <w:jc w:val="center"/>
            </w:pPr>
            <w:r>
              <w:rPr>
                <w:color w:val="333333"/>
              </w:rPr>
              <w:t>NA</w:t>
            </w:r>
          </w:p>
        </w:tc>
        <w:tc>
          <w:tcPr>
            <w:tcW w:w="1336" w:type="dxa"/>
          </w:tcPr>
          <w:p w14:paraId="4AE3A01A" w14:textId="04D97548" w:rsidR="00D014A8" w:rsidRPr="008E3A9A" w:rsidRDefault="00D014A8" w:rsidP="00D014A8">
            <w:pPr>
              <w:pStyle w:val="Caption"/>
              <w:spacing w:after="0"/>
              <w:ind w:right="133" w:firstLine="0"/>
              <w:jc w:val="right"/>
            </w:pPr>
            <w:r>
              <w:rPr>
                <w:color w:val="333333"/>
              </w:rPr>
              <w:t>5,795,974</w:t>
            </w:r>
          </w:p>
        </w:tc>
        <w:tc>
          <w:tcPr>
            <w:tcW w:w="1336" w:type="dxa"/>
          </w:tcPr>
          <w:p w14:paraId="1981E671" w14:textId="1592B06E" w:rsidR="00D014A8" w:rsidRPr="008E3A9A" w:rsidRDefault="00D014A8" w:rsidP="00D014A8">
            <w:pPr>
              <w:pStyle w:val="Caption"/>
              <w:tabs>
                <w:tab w:val="decimal" w:pos="756"/>
              </w:tabs>
              <w:spacing w:after="0"/>
              <w:ind w:right="267" w:firstLine="0"/>
              <w:jc w:val="right"/>
            </w:pPr>
            <w:r>
              <w:rPr>
                <w:color w:val="333333"/>
              </w:rPr>
              <w:t>$6.6</w:t>
            </w:r>
          </w:p>
        </w:tc>
        <w:tc>
          <w:tcPr>
            <w:tcW w:w="1336" w:type="dxa"/>
          </w:tcPr>
          <w:p w14:paraId="277248E1" w14:textId="5768EADD" w:rsidR="00D014A8" w:rsidRPr="008E3A9A" w:rsidRDefault="00D014A8" w:rsidP="00D014A8">
            <w:pPr>
              <w:pStyle w:val="Caption"/>
              <w:spacing w:after="0"/>
              <w:ind w:right="303" w:firstLine="0"/>
              <w:jc w:val="right"/>
            </w:pPr>
            <w:r>
              <w:rPr>
                <w:color w:val="333333"/>
              </w:rPr>
              <w:t>120</w:t>
            </w:r>
          </w:p>
        </w:tc>
        <w:tc>
          <w:tcPr>
            <w:tcW w:w="1336" w:type="dxa"/>
          </w:tcPr>
          <w:p w14:paraId="6662B2AF" w14:textId="7D5125C8" w:rsidR="00D014A8" w:rsidRPr="008E3A9A" w:rsidRDefault="00D014A8" w:rsidP="00D014A8">
            <w:pPr>
              <w:pStyle w:val="Caption"/>
              <w:spacing w:after="0"/>
              <w:ind w:left="-118" w:right="408" w:firstLine="0"/>
              <w:jc w:val="right"/>
            </w:pPr>
            <w:r>
              <w:rPr>
                <w:color w:val="333333"/>
              </w:rPr>
              <w:t>1</w:t>
            </w:r>
          </w:p>
        </w:tc>
      </w:tr>
      <w:tr w:rsidR="00D014A8" w:rsidRPr="008E3A9A" w14:paraId="7EF6165B" w14:textId="77777777" w:rsidTr="00963217">
        <w:trPr>
          <w:trHeight w:val="288"/>
        </w:trPr>
        <w:tc>
          <w:tcPr>
            <w:tcW w:w="1335" w:type="dxa"/>
          </w:tcPr>
          <w:p w14:paraId="54787823" w14:textId="3FCC8F42" w:rsidR="00D014A8" w:rsidRPr="008E3A9A" w:rsidRDefault="00D014A8" w:rsidP="00D014A8">
            <w:pPr>
              <w:pStyle w:val="Caption"/>
              <w:spacing w:after="0"/>
              <w:ind w:firstLine="0"/>
            </w:pPr>
            <w:r>
              <w:rPr>
                <w:color w:val="333333"/>
              </w:rPr>
              <w:t>1994</w:t>
            </w:r>
          </w:p>
        </w:tc>
        <w:tc>
          <w:tcPr>
            <w:tcW w:w="1335" w:type="dxa"/>
          </w:tcPr>
          <w:p w14:paraId="2CA5A8EA" w14:textId="220DA3B1" w:rsidR="00D014A8" w:rsidRPr="008E3A9A" w:rsidRDefault="00D014A8" w:rsidP="00D014A8">
            <w:pPr>
              <w:pStyle w:val="Caption"/>
              <w:spacing w:after="0"/>
              <w:ind w:right="133" w:firstLine="0"/>
              <w:jc w:val="right"/>
            </w:pPr>
            <w:r>
              <w:rPr>
                <w:color w:val="333333"/>
              </w:rPr>
              <w:t>4,761,905</w:t>
            </w:r>
          </w:p>
        </w:tc>
        <w:tc>
          <w:tcPr>
            <w:tcW w:w="1336" w:type="dxa"/>
          </w:tcPr>
          <w:p w14:paraId="6A4DD672" w14:textId="3A6180A0"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4728D185" w14:textId="3D29565F" w:rsidR="00D014A8" w:rsidRPr="008E3A9A" w:rsidRDefault="00D014A8" w:rsidP="00D014A8">
            <w:pPr>
              <w:pStyle w:val="Caption"/>
              <w:spacing w:after="0"/>
              <w:ind w:right="133" w:firstLine="0"/>
              <w:jc w:val="right"/>
            </w:pPr>
            <w:r>
              <w:rPr>
                <w:color w:val="333333"/>
              </w:rPr>
              <w:t>4,708,584</w:t>
            </w:r>
          </w:p>
        </w:tc>
        <w:tc>
          <w:tcPr>
            <w:tcW w:w="1336" w:type="dxa"/>
          </w:tcPr>
          <w:p w14:paraId="03FAA9B2" w14:textId="2D86AE1A" w:rsidR="00D014A8" w:rsidRPr="008E3A9A" w:rsidRDefault="00D014A8" w:rsidP="00D014A8">
            <w:pPr>
              <w:pStyle w:val="Caption"/>
              <w:tabs>
                <w:tab w:val="decimal" w:pos="756"/>
              </w:tabs>
              <w:spacing w:after="0"/>
              <w:ind w:right="267" w:firstLine="0"/>
              <w:jc w:val="right"/>
            </w:pPr>
            <w:r>
              <w:rPr>
                <w:color w:val="333333"/>
              </w:rPr>
              <w:t>$8.1</w:t>
            </w:r>
          </w:p>
        </w:tc>
        <w:tc>
          <w:tcPr>
            <w:tcW w:w="1336" w:type="dxa"/>
          </w:tcPr>
          <w:p w14:paraId="424CC4FD" w14:textId="688B67EB" w:rsidR="00D014A8" w:rsidRPr="008E3A9A" w:rsidRDefault="00D014A8" w:rsidP="00D014A8">
            <w:pPr>
              <w:pStyle w:val="Caption"/>
              <w:spacing w:after="0"/>
              <w:ind w:right="303" w:firstLine="0"/>
              <w:jc w:val="right"/>
            </w:pPr>
            <w:r>
              <w:rPr>
                <w:color w:val="333333"/>
              </w:rPr>
              <w:t>121</w:t>
            </w:r>
          </w:p>
        </w:tc>
        <w:tc>
          <w:tcPr>
            <w:tcW w:w="1336" w:type="dxa"/>
          </w:tcPr>
          <w:p w14:paraId="162E0803" w14:textId="7A6A1470" w:rsidR="00D014A8" w:rsidRPr="008E3A9A" w:rsidRDefault="00D014A8" w:rsidP="00D014A8">
            <w:pPr>
              <w:pStyle w:val="Caption"/>
              <w:spacing w:after="0"/>
              <w:ind w:left="-118" w:right="408" w:firstLine="0"/>
              <w:jc w:val="right"/>
            </w:pPr>
            <w:r>
              <w:rPr>
                <w:color w:val="333333"/>
              </w:rPr>
              <w:t>30</w:t>
            </w:r>
          </w:p>
        </w:tc>
      </w:tr>
      <w:tr w:rsidR="00D014A8" w:rsidRPr="008E3A9A" w14:paraId="5E6420E6" w14:textId="77777777" w:rsidTr="00963217">
        <w:trPr>
          <w:trHeight w:val="288"/>
        </w:trPr>
        <w:tc>
          <w:tcPr>
            <w:tcW w:w="1335" w:type="dxa"/>
          </w:tcPr>
          <w:p w14:paraId="41C494E6" w14:textId="39096C3C" w:rsidR="00D014A8" w:rsidRPr="008E3A9A" w:rsidRDefault="00D014A8" w:rsidP="00D014A8">
            <w:pPr>
              <w:pStyle w:val="Caption"/>
              <w:spacing w:after="0"/>
              <w:ind w:firstLine="0"/>
            </w:pPr>
            <w:r>
              <w:rPr>
                <w:color w:val="333333"/>
              </w:rPr>
              <w:t>1995</w:t>
            </w:r>
          </w:p>
        </w:tc>
        <w:tc>
          <w:tcPr>
            <w:tcW w:w="1335" w:type="dxa"/>
          </w:tcPr>
          <w:p w14:paraId="2D910E80" w14:textId="7E3D671F" w:rsidR="00D014A8" w:rsidRPr="008E3A9A" w:rsidRDefault="00D014A8" w:rsidP="00D014A8">
            <w:pPr>
              <w:pStyle w:val="Caption"/>
              <w:spacing w:after="0"/>
              <w:ind w:right="133" w:firstLine="0"/>
              <w:jc w:val="right"/>
            </w:pPr>
            <w:r>
              <w:rPr>
                <w:color w:val="333333"/>
              </w:rPr>
              <w:t>4,761,905</w:t>
            </w:r>
          </w:p>
        </w:tc>
        <w:tc>
          <w:tcPr>
            <w:tcW w:w="1336" w:type="dxa"/>
          </w:tcPr>
          <w:p w14:paraId="30E62143" w14:textId="58F371A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0796DC3D" w14:textId="15BCABF4" w:rsidR="00D014A8" w:rsidRPr="008E3A9A" w:rsidRDefault="00D014A8" w:rsidP="00D014A8">
            <w:pPr>
              <w:pStyle w:val="Caption"/>
              <w:spacing w:after="0"/>
              <w:ind w:right="133" w:firstLine="0"/>
              <w:jc w:val="right"/>
            </w:pPr>
            <w:r>
              <w:rPr>
                <w:color w:val="333333"/>
              </w:rPr>
              <w:t>4,543,272</w:t>
            </w:r>
          </w:p>
        </w:tc>
        <w:tc>
          <w:tcPr>
            <w:tcW w:w="1336" w:type="dxa"/>
          </w:tcPr>
          <w:p w14:paraId="418BBBEB" w14:textId="40167D8A" w:rsidR="00D014A8" w:rsidRPr="008E3A9A" w:rsidRDefault="00D014A8" w:rsidP="00D014A8">
            <w:pPr>
              <w:pStyle w:val="Caption"/>
              <w:tabs>
                <w:tab w:val="decimal" w:pos="756"/>
              </w:tabs>
              <w:spacing w:after="0"/>
              <w:ind w:right="267" w:firstLine="0"/>
              <w:jc w:val="right"/>
            </w:pPr>
            <w:r>
              <w:rPr>
                <w:color w:val="333333"/>
              </w:rPr>
              <w:t>$9</w:t>
            </w:r>
          </w:p>
        </w:tc>
        <w:tc>
          <w:tcPr>
            <w:tcW w:w="1336" w:type="dxa"/>
          </w:tcPr>
          <w:p w14:paraId="28B50336" w14:textId="1FCB8417" w:rsidR="00D014A8" w:rsidRPr="008E3A9A" w:rsidRDefault="00D014A8" w:rsidP="00D014A8">
            <w:pPr>
              <w:pStyle w:val="Caption"/>
              <w:spacing w:after="0"/>
              <w:ind w:right="303" w:firstLine="0"/>
              <w:jc w:val="right"/>
            </w:pPr>
            <w:r>
              <w:rPr>
                <w:color w:val="333333"/>
              </w:rPr>
              <w:t>121</w:t>
            </w:r>
          </w:p>
        </w:tc>
        <w:tc>
          <w:tcPr>
            <w:tcW w:w="1336" w:type="dxa"/>
          </w:tcPr>
          <w:p w14:paraId="4348E41E" w14:textId="0C02ACCF" w:rsidR="00D014A8" w:rsidRPr="008E3A9A" w:rsidRDefault="00D014A8" w:rsidP="00D014A8">
            <w:pPr>
              <w:pStyle w:val="Caption"/>
              <w:spacing w:after="0"/>
              <w:ind w:left="-118" w:right="408" w:firstLine="0"/>
              <w:jc w:val="right"/>
            </w:pPr>
            <w:r>
              <w:rPr>
                <w:color w:val="333333"/>
              </w:rPr>
              <w:t>30</w:t>
            </w:r>
          </w:p>
        </w:tc>
      </w:tr>
      <w:tr w:rsidR="00D014A8" w:rsidRPr="008E3A9A" w14:paraId="38298B3B" w14:textId="77777777" w:rsidTr="00963217">
        <w:trPr>
          <w:trHeight w:val="288"/>
        </w:trPr>
        <w:tc>
          <w:tcPr>
            <w:tcW w:w="1335" w:type="dxa"/>
          </w:tcPr>
          <w:p w14:paraId="424EF4C4" w14:textId="32B85F28" w:rsidR="00D014A8" w:rsidRPr="008E3A9A" w:rsidRDefault="00D014A8" w:rsidP="00D014A8">
            <w:pPr>
              <w:pStyle w:val="Caption"/>
              <w:spacing w:after="0"/>
              <w:ind w:firstLine="0"/>
            </w:pPr>
            <w:r>
              <w:rPr>
                <w:color w:val="333333"/>
              </w:rPr>
              <w:t>1996</w:t>
            </w:r>
          </w:p>
        </w:tc>
        <w:tc>
          <w:tcPr>
            <w:tcW w:w="1335" w:type="dxa"/>
          </w:tcPr>
          <w:p w14:paraId="6A10DB8B" w14:textId="10089041" w:rsidR="00D014A8" w:rsidRPr="008E3A9A" w:rsidRDefault="00D014A8" w:rsidP="00D014A8">
            <w:pPr>
              <w:pStyle w:val="Caption"/>
              <w:spacing w:after="0"/>
              <w:ind w:right="133" w:firstLine="0"/>
              <w:jc w:val="right"/>
            </w:pPr>
            <w:r>
              <w:rPr>
                <w:color w:val="333333"/>
              </w:rPr>
              <w:t>4,761,905</w:t>
            </w:r>
          </w:p>
        </w:tc>
        <w:tc>
          <w:tcPr>
            <w:tcW w:w="1336" w:type="dxa"/>
          </w:tcPr>
          <w:p w14:paraId="23C34342" w14:textId="217090BC" w:rsidR="00D014A8" w:rsidRPr="008E3A9A" w:rsidRDefault="00D014A8" w:rsidP="00D014A8">
            <w:pPr>
              <w:pStyle w:val="Caption"/>
              <w:tabs>
                <w:tab w:val="decimal" w:pos="725"/>
              </w:tabs>
              <w:spacing w:after="0"/>
              <w:ind w:right="23" w:firstLine="0"/>
              <w:jc w:val="center"/>
            </w:pPr>
            <w:r>
              <w:rPr>
                <w:color w:val="333333"/>
              </w:rPr>
              <w:t>38,889</w:t>
            </w:r>
          </w:p>
        </w:tc>
        <w:tc>
          <w:tcPr>
            <w:tcW w:w="1336" w:type="dxa"/>
          </w:tcPr>
          <w:p w14:paraId="14F7F3B3" w14:textId="58697299" w:rsidR="00D014A8" w:rsidRPr="008E3A9A" w:rsidRDefault="00D014A8" w:rsidP="00D014A8">
            <w:pPr>
              <w:pStyle w:val="Caption"/>
              <w:spacing w:after="0"/>
              <w:ind w:right="133" w:firstLine="0"/>
              <w:jc w:val="right"/>
            </w:pPr>
            <w:r>
              <w:rPr>
                <w:color w:val="333333"/>
              </w:rPr>
              <w:t>4,676,032</w:t>
            </w:r>
          </w:p>
        </w:tc>
        <w:tc>
          <w:tcPr>
            <w:tcW w:w="1336" w:type="dxa"/>
          </w:tcPr>
          <w:p w14:paraId="074CE0C3" w14:textId="19024941" w:rsidR="00D014A8" w:rsidRPr="008E3A9A" w:rsidRDefault="00D014A8" w:rsidP="00D014A8">
            <w:pPr>
              <w:pStyle w:val="Caption"/>
              <w:tabs>
                <w:tab w:val="decimal" w:pos="756"/>
              </w:tabs>
              <w:spacing w:after="0"/>
              <w:ind w:right="267" w:firstLine="0"/>
              <w:jc w:val="right"/>
            </w:pPr>
            <w:r>
              <w:rPr>
                <w:color w:val="333333"/>
              </w:rPr>
              <w:t>$10.1</w:t>
            </w:r>
          </w:p>
        </w:tc>
        <w:tc>
          <w:tcPr>
            <w:tcW w:w="1336" w:type="dxa"/>
          </w:tcPr>
          <w:p w14:paraId="2B575E4D" w14:textId="115FDA03" w:rsidR="00D014A8" w:rsidRPr="008E3A9A" w:rsidRDefault="00D014A8" w:rsidP="00D014A8">
            <w:pPr>
              <w:pStyle w:val="Caption"/>
              <w:spacing w:after="0"/>
              <w:ind w:right="303" w:firstLine="0"/>
              <w:jc w:val="right"/>
            </w:pPr>
            <w:r>
              <w:rPr>
                <w:color w:val="333333"/>
              </w:rPr>
              <w:t>122</w:t>
            </w:r>
          </w:p>
        </w:tc>
        <w:tc>
          <w:tcPr>
            <w:tcW w:w="1336" w:type="dxa"/>
          </w:tcPr>
          <w:p w14:paraId="51C9720F" w14:textId="72A46E9E" w:rsidR="00D014A8" w:rsidRPr="008E3A9A" w:rsidRDefault="00D014A8" w:rsidP="00D014A8">
            <w:pPr>
              <w:pStyle w:val="Caption"/>
              <w:spacing w:after="0"/>
              <w:ind w:left="-118" w:right="408" w:firstLine="0"/>
              <w:jc w:val="right"/>
            </w:pPr>
            <w:r>
              <w:rPr>
                <w:color w:val="333333"/>
              </w:rPr>
              <w:t>61</w:t>
            </w:r>
          </w:p>
        </w:tc>
      </w:tr>
      <w:tr w:rsidR="00D014A8" w:rsidRPr="008E3A9A" w14:paraId="781DEC88" w14:textId="77777777" w:rsidTr="00963217">
        <w:trPr>
          <w:trHeight w:val="288"/>
        </w:trPr>
        <w:tc>
          <w:tcPr>
            <w:tcW w:w="1335" w:type="dxa"/>
          </w:tcPr>
          <w:p w14:paraId="2CCF31D9" w14:textId="631EE092" w:rsidR="00D014A8" w:rsidRPr="008E3A9A" w:rsidRDefault="00D014A8" w:rsidP="00D014A8">
            <w:pPr>
              <w:pStyle w:val="Caption"/>
              <w:spacing w:after="0"/>
              <w:ind w:firstLine="0"/>
            </w:pPr>
            <w:r>
              <w:rPr>
                <w:color w:val="333333"/>
              </w:rPr>
              <w:t>1997</w:t>
            </w:r>
          </w:p>
        </w:tc>
        <w:tc>
          <w:tcPr>
            <w:tcW w:w="1335" w:type="dxa"/>
          </w:tcPr>
          <w:p w14:paraId="23B81C63" w14:textId="5F47C16A" w:rsidR="00D014A8" w:rsidRPr="008E3A9A" w:rsidRDefault="00D014A8" w:rsidP="00D014A8">
            <w:pPr>
              <w:pStyle w:val="Caption"/>
              <w:spacing w:after="0"/>
              <w:ind w:right="133" w:firstLine="0"/>
              <w:jc w:val="right"/>
            </w:pPr>
            <w:r>
              <w:rPr>
                <w:color w:val="333333"/>
              </w:rPr>
              <w:t>4,800,000</w:t>
            </w:r>
          </w:p>
        </w:tc>
        <w:tc>
          <w:tcPr>
            <w:tcW w:w="1336" w:type="dxa"/>
          </w:tcPr>
          <w:p w14:paraId="6925D189" w14:textId="028D82C1" w:rsidR="00D014A8" w:rsidRPr="008E3A9A" w:rsidRDefault="00D014A8" w:rsidP="00D014A8">
            <w:pPr>
              <w:pStyle w:val="Caption"/>
              <w:tabs>
                <w:tab w:val="decimal" w:pos="725"/>
              </w:tabs>
              <w:spacing w:after="0"/>
              <w:ind w:right="23" w:firstLine="0"/>
              <w:jc w:val="center"/>
            </w:pPr>
            <w:r>
              <w:rPr>
                <w:color w:val="333333"/>
              </w:rPr>
              <w:t>39,300</w:t>
            </w:r>
          </w:p>
        </w:tc>
        <w:tc>
          <w:tcPr>
            <w:tcW w:w="1336" w:type="dxa"/>
          </w:tcPr>
          <w:p w14:paraId="6AE47139" w14:textId="1FFC9B81" w:rsidR="00D014A8" w:rsidRPr="008E3A9A" w:rsidRDefault="00D014A8" w:rsidP="00D014A8">
            <w:pPr>
              <w:pStyle w:val="Caption"/>
              <w:spacing w:after="0"/>
              <w:ind w:right="133" w:firstLine="0"/>
              <w:jc w:val="right"/>
            </w:pPr>
            <w:r>
              <w:rPr>
                <w:color w:val="333333"/>
              </w:rPr>
              <w:t>4,752,285</w:t>
            </w:r>
          </w:p>
        </w:tc>
        <w:tc>
          <w:tcPr>
            <w:tcW w:w="1336" w:type="dxa"/>
          </w:tcPr>
          <w:p w14:paraId="58D88C98" w14:textId="7B20B2BA" w:rsidR="00D014A8" w:rsidRPr="008E3A9A" w:rsidRDefault="00D014A8" w:rsidP="00D014A8">
            <w:pPr>
              <w:pStyle w:val="Caption"/>
              <w:tabs>
                <w:tab w:val="decimal" w:pos="756"/>
              </w:tabs>
              <w:spacing w:after="0"/>
              <w:ind w:right="267" w:firstLine="0"/>
              <w:jc w:val="right"/>
            </w:pPr>
            <w:r>
              <w:rPr>
                <w:color w:val="333333"/>
              </w:rPr>
              <w:t>$12.2</w:t>
            </w:r>
          </w:p>
        </w:tc>
        <w:tc>
          <w:tcPr>
            <w:tcW w:w="1336" w:type="dxa"/>
          </w:tcPr>
          <w:p w14:paraId="06968AD9" w14:textId="263679A5" w:rsidR="00D014A8" w:rsidRPr="008E3A9A" w:rsidRDefault="00D014A8" w:rsidP="00D014A8">
            <w:pPr>
              <w:pStyle w:val="Caption"/>
              <w:spacing w:after="0"/>
              <w:ind w:right="303" w:firstLine="0"/>
              <w:jc w:val="right"/>
            </w:pPr>
            <w:r>
              <w:rPr>
                <w:color w:val="333333"/>
              </w:rPr>
              <w:t>122</w:t>
            </w:r>
          </w:p>
        </w:tc>
        <w:tc>
          <w:tcPr>
            <w:tcW w:w="1336" w:type="dxa"/>
          </w:tcPr>
          <w:p w14:paraId="58596253" w14:textId="0716FC5D" w:rsidR="00D014A8" w:rsidRPr="008E3A9A" w:rsidRDefault="00D014A8" w:rsidP="00D014A8">
            <w:pPr>
              <w:pStyle w:val="Caption"/>
              <w:spacing w:after="0"/>
              <w:ind w:left="-118" w:right="408" w:firstLine="0"/>
              <w:jc w:val="right"/>
            </w:pPr>
            <w:r>
              <w:rPr>
                <w:color w:val="333333"/>
              </w:rPr>
              <w:t>76</w:t>
            </w:r>
          </w:p>
        </w:tc>
      </w:tr>
      <w:tr w:rsidR="00D014A8" w:rsidRPr="008E3A9A" w14:paraId="0FE1CC1F" w14:textId="77777777" w:rsidTr="00963217">
        <w:trPr>
          <w:trHeight w:val="288"/>
        </w:trPr>
        <w:tc>
          <w:tcPr>
            <w:tcW w:w="1335" w:type="dxa"/>
          </w:tcPr>
          <w:p w14:paraId="2F080A34" w14:textId="747B559B" w:rsidR="00D014A8" w:rsidRPr="008E3A9A" w:rsidRDefault="00D014A8" w:rsidP="00D014A8">
            <w:pPr>
              <w:pStyle w:val="Caption"/>
              <w:spacing w:after="0"/>
              <w:ind w:firstLine="0"/>
            </w:pPr>
            <w:r>
              <w:rPr>
                <w:color w:val="333333"/>
              </w:rPr>
              <w:t>1998</w:t>
            </w:r>
          </w:p>
        </w:tc>
        <w:tc>
          <w:tcPr>
            <w:tcW w:w="1335" w:type="dxa"/>
          </w:tcPr>
          <w:p w14:paraId="627C3CD6" w14:textId="426B85B8" w:rsidR="00D014A8" w:rsidRPr="008E3A9A" w:rsidRDefault="00D014A8" w:rsidP="00D014A8">
            <w:pPr>
              <w:pStyle w:val="Caption"/>
              <w:spacing w:after="0"/>
              <w:ind w:right="133" w:firstLine="0"/>
              <w:jc w:val="right"/>
            </w:pPr>
            <w:r>
              <w:rPr>
                <w:color w:val="333333"/>
              </w:rPr>
              <w:t>4,800,000</w:t>
            </w:r>
          </w:p>
        </w:tc>
        <w:tc>
          <w:tcPr>
            <w:tcW w:w="1336" w:type="dxa"/>
          </w:tcPr>
          <w:p w14:paraId="5336D6AD" w14:textId="39A06996" w:rsidR="00D014A8" w:rsidRPr="008E3A9A" w:rsidRDefault="00D014A8" w:rsidP="00D014A8">
            <w:pPr>
              <w:pStyle w:val="Caption"/>
              <w:tabs>
                <w:tab w:val="decimal" w:pos="725"/>
              </w:tabs>
              <w:spacing w:after="0"/>
              <w:ind w:right="23" w:firstLine="0"/>
              <w:jc w:val="center"/>
            </w:pPr>
            <w:r>
              <w:rPr>
                <w:color w:val="333333"/>
              </w:rPr>
              <w:t>41,700</w:t>
            </w:r>
          </w:p>
        </w:tc>
        <w:tc>
          <w:tcPr>
            <w:tcW w:w="1336" w:type="dxa"/>
          </w:tcPr>
          <w:p w14:paraId="79D68B21" w14:textId="3737F690" w:rsidR="00D014A8" w:rsidRPr="008E3A9A" w:rsidRDefault="00D014A8" w:rsidP="00D014A8">
            <w:pPr>
              <w:pStyle w:val="Caption"/>
              <w:spacing w:after="0"/>
              <w:ind w:right="133" w:firstLine="0"/>
              <w:jc w:val="right"/>
            </w:pPr>
            <w:r>
              <w:rPr>
                <w:color w:val="333333"/>
              </w:rPr>
              <w:t>4,689,713</w:t>
            </w:r>
          </w:p>
        </w:tc>
        <w:tc>
          <w:tcPr>
            <w:tcW w:w="1336" w:type="dxa"/>
          </w:tcPr>
          <w:p w14:paraId="36A45A7D" w14:textId="4731F474" w:rsidR="00D014A8" w:rsidRPr="008E3A9A" w:rsidRDefault="00D014A8" w:rsidP="00D014A8">
            <w:pPr>
              <w:pStyle w:val="Caption"/>
              <w:tabs>
                <w:tab w:val="decimal" w:pos="756"/>
              </w:tabs>
              <w:spacing w:after="0"/>
              <w:ind w:right="267" w:firstLine="0"/>
              <w:jc w:val="right"/>
            </w:pPr>
            <w:r>
              <w:rPr>
                <w:color w:val="333333"/>
              </w:rPr>
              <w:t>$7.4</w:t>
            </w:r>
          </w:p>
        </w:tc>
        <w:tc>
          <w:tcPr>
            <w:tcW w:w="1336" w:type="dxa"/>
          </w:tcPr>
          <w:p w14:paraId="5A303DA8" w14:textId="460A2952" w:rsidR="00D014A8" w:rsidRPr="008E3A9A" w:rsidRDefault="00D014A8" w:rsidP="00D014A8">
            <w:pPr>
              <w:pStyle w:val="Caption"/>
              <w:spacing w:after="0"/>
              <w:ind w:right="303" w:firstLine="0"/>
              <w:jc w:val="right"/>
            </w:pPr>
            <w:r>
              <w:rPr>
                <w:color w:val="333333"/>
              </w:rPr>
              <w:t>116</w:t>
            </w:r>
          </w:p>
        </w:tc>
        <w:tc>
          <w:tcPr>
            <w:tcW w:w="1336" w:type="dxa"/>
          </w:tcPr>
          <w:p w14:paraId="07BA447B" w14:textId="432260E3" w:rsidR="00D014A8" w:rsidRPr="008E3A9A" w:rsidRDefault="00D014A8" w:rsidP="00D014A8">
            <w:pPr>
              <w:pStyle w:val="Caption"/>
              <w:spacing w:after="0"/>
              <w:ind w:left="-118" w:right="408" w:firstLine="0"/>
              <w:jc w:val="right"/>
            </w:pPr>
            <w:r>
              <w:rPr>
                <w:color w:val="333333"/>
              </w:rPr>
              <w:t>76</w:t>
            </w:r>
          </w:p>
        </w:tc>
      </w:tr>
      <w:tr w:rsidR="00D014A8" w:rsidRPr="008E3A9A" w14:paraId="2268A32C" w14:textId="77777777" w:rsidTr="00963217">
        <w:trPr>
          <w:trHeight w:val="288"/>
        </w:trPr>
        <w:tc>
          <w:tcPr>
            <w:tcW w:w="1335" w:type="dxa"/>
          </w:tcPr>
          <w:p w14:paraId="646085E5" w14:textId="247DE434" w:rsidR="00D014A8" w:rsidRPr="008E3A9A" w:rsidRDefault="00D014A8" w:rsidP="00D014A8">
            <w:pPr>
              <w:pStyle w:val="Caption"/>
              <w:spacing w:after="0"/>
              <w:ind w:firstLine="0"/>
            </w:pPr>
            <w:r>
              <w:rPr>
                <w:color w:val="333333"/>
              </w:rPr>
              <w:t>1999</w:t>
            </w:r>
          </w:p>
        </w:tc>
        <w:tc>
          <w:tcPr>
            <w:tcW w:w="1335" w:type="dxa"/>
          </w:tcPr>
          <w:p w14:paraId="65FD8AB7" w14:textId="32C296EC" w:rsidR="00D014A8" w:rsidRPr="008E3A9A" w:rsidRDefault="00D014A8" w:rsidP="00D014A8">
            <w:pPr>
              <w:pStyle w:val="Caption"/>
              <w:spacing w:after="0"/>
              <w:ind w:right="133" w:firstLine="0"/>
              <w:jc w:val="right"/>
            </w:pPr>
            <w:r>
              <w:rPr>
                <w:color w:val="333333"/>
              </w:rPr>
              <w:t>3,120,000</w:t>
            </w:r>
          </w:p>
        </w:tc>
        <w:tc>
          <w:tcPr>
            <w:tcW w:w="1336" w:type="dxa"/>
          </w:tcPr>
          <w:p w14:paraId="4ABF773B" w14:textId="0F4B719D" w:rsidR="00D014A8" w:rsidRPr="008E3A9A" w:rsidRDefault="00D014A8" w:rsidP="00D014A8">
            <w:pPr>
              <w:pStyle w:val="Caption"/>
              <w:tabs>
                <w:tab w:val="decimal" w:pos="725"/>
              </w:tabs>
              <w:spacing w:after="0"/>
              <w:ind w:right="23" w:firstLine="0"/>
              <w:jc w:val="center"/>
            </w:pPr>
            <w:r>
              <w:rPr>
                <w:color w:val="333333"/>
              </w:rPr>
              <w:t>28,000</w:t>
            </w:r>
          </w:p>
        </w:tc>
        <w:tc>
          <w:tcPr>
            <w:tcW w:w="1336" w:type="dxa"/>
          </w:tcPr>
          <w:p w14:paraId="2E4DE9BA" w14:textId="5EA79A91" w:rsidR="00D014A8" w:rsidRPr="008E3A9A" w:rsidRDefault="00D014A8" w:rsidP="00D014A8">
            <w:pPr>
              <w:pStyle w:val="Caption"/>
              <w:spacing w:after="0"/>
              <w:ind w:right="133" w:firstLine="0"/>
              <w:jc w:val="right"/>
            </w:pPr>
            <w:r>
              <w:rPr>
                <w:color w:val="333333"/>
              </w:rPr>
              <w:t>3,043,272</w:t>
            </w:r>
          </w:p>
        </w:tc>
        <w:tc>
          <w:tcPr>
            <w:tcW w:w="1336" w:type="dxa"/>
          </w:tcPr>
          <w:p w14:paraId="7E0C4F7F" w14:textId="0EE67120" w:rsidR="00D014A8" w:rsidRPr="008E3A9A" w:rsidRDefault="00D014A8" w:rsidP="00D014A8">
            <w:pPr>
              <w:pStyle w:val="Caption"/>
              <w:tabs>
                <w:tab w:val="decimal" w:pos="756"/>
              </w:tabs>
              <w:spacing w:after="0"/>
              <w:ind w:right="267" w:firstLine="0"/>
              <w:jc w:val="right"/>
            </w:pPr>
            <w:r>
              <w:rPr>
                <w:color w:val="333333"/>
              </w:rPr>
              <w:t>$6.5</w:t>
            </w:r>
          </w:p>
        </w:tc>
        <w:tc>
          <w:tcPr>
            <w:tcW w:w="1336" w:type="dxa"/>
          </w:tcPr>
          <w:p w14:paraId="3952AD8E" w14:textId="2E567F76" w:rsidR="00D014A8" w:rsidRPr="008E3A9A" w:rsidRDefault="00D014A8" w:rsidP="00D014A8">
            <w:pPr>
              <w:pStyle w:val="Caption"/>
              <w:spacing w:after="0"/>
              <w:ind w:right="303" w:firstLine="0"/>
              <w:jc w:val="right"/>
            </w:pPr>
            <w:r>
              <w:rPr>
                <w:color w:val="333333"/>
              </w:rPr>
              <w:t>112</w:t>
            </w:r>
          </w:p>
        </w:tc>
        <w:tc>
          <w:tcPr>
            <w:tcW w:w="1336" w:type="dxa"/>
          </w:tcPr>
          <w:p w14:paraId="33D8E226" w14:textId="7A27E6ED" w:rsidR="00D014A8" w:rsidRPr="008E3A9A" w:rsidRDefault="00D014A8" w:rsidP="00D014A8">
            <w:pPr>
              <w:pStyle w:val="Caption"/>
              <w:spacing w:after="0"/>
              <w:ind w:left="-118" w:right="408" w:firstLine="0"/>
              <w:jc w:val="right"/>
            </w:pPr>
            <w:r>
              <w:rPr>
                <w:color w:val="333333"/>
              </w:rPr>
              <w:t>76</w:t>
            </w:r>
          </w:p>
        </w:tc>
      </w:tr>
      <w:tr w:rsidR="00D014A8" w:rsidRPr="008E3A9A" w14:paraId="3947F3C2" w14:textId="77777777" w:rsidTr="00963217">
        <w:trPr>
          <w:trHeight w:val="288"/>
        </w:trPr>
        <w:tc>
          <w:tcPr>
            <w:tcW w:w="1335" w:type="dxa"/>
          </w:tcPr>
          <w:p w14:paraId="2348A0E2" w14:textId="259A7AEE" w:rsidR="00D014A8" w:rsidRPr="008E3A9A" w:rsidRDefault="00D014A8" w:rsidP="00D014A8">
            <w:pPr>
              <w:pStyle w:val="Caption"/>
              <w:spacing w:after="0"/>
              <w:ind w:firstLine="0"/>
            </w:pPr>
            <w:r>
              <w:rPr>
                <w:color w:val="333333"/>
              </w:rPr>
              <w:t>2000</w:t>
            </w:r>
          </w:p>
        </w:tc>
        <w:tc>
          <w:tcPr>
            <w:tcW w:w="1335" w:type="dxa"/>
          </w:tcPr>
          <w:p w14:paraId="3450C609" w14:textId="4672C7BE" w:rsidR="00D014A8" w:rsidRPr="008E3A9A" w:rsidRDefault="00D014A8" w:rsidP="00D014A8">
            <w:pPr>
              <w:pStyle w:val="Caption"/>
              <w:spacing w:after="0"/>
              <w:ind w:right="133" w:firstLine="0"/>
              <w:jc w:val="right"/>
            </w:pPr>
            <w:r>
              <w:rPr>
                <w:color w:val="333333"/>
              </w:rPr>
              <w:t>3,120,000</w:t>
            </w:r>
          </w:p>
        </w:tc>
        <w:tc>
          <w:tcPr>
            <w:tcW w:w="1336" w:type="dxa"/>
          </w:tcPr>
          <w:p w14:paraId="19CA0922" w14:textId="1FA86D01" w:rsidR="00D014A8" w:rsidRPr="008E3A9A" w:rsidRDefault="00D014A8" w:rsidP="00D014A8">
            <w:pPr>
              <w:pStyle w:val="Caption"/>
              <w:tabs>
                <w:tab w:val="decimal" w:pos="725"/>
              </w:tabs>
              <w:spacing w:after="0"/>
              <w:ind w:right="23" w:firstLine="0"/>
              <w:jc w:val="center"/>
            </w:pPr>
            <w:r>
              <w:rPr>
                <w:color w:val="333333"/>
              </w:rPr>
              <w:t>28,600</w:t>
            </w:r>
          </w:p>
        </w:tc>
        <w:tc>
          <w:tcPr>
            <w:tcW w:w="1336" w:type="dxa"/>
          </w:tcPr>
          <w:p w14:paraId="76CD2A3A" w14:textId="6170697C" w:rsidR="00D014A8" w:rsidRPr="008E3A9A" w:rsidRDefault="00D014A8" w:rsidP="00D014A8">
            <w:pPr>
              <w:pStyle w:val="Caption"/>
              <w:spacing w:after="0"/>
              <w:ind w:right="133" w:firstLine="0"/>
              <w:jc w:val="right"/>
            </w:pPr>
            <w:r>
              <w:rPr>
                <w:color w:val="333333"/>
              </w:rPr>
              <w:t>3,081,797</w:t>
            </w:r>
          </w:p>
        </w:tc>
        <w:tc>
          <w:tcPr>
            <w:tcW w:w="1336" w:type="dxa"/>
          </w:tcPr>
          <w:p w14:paraId="37D9DAD9" w14:textId="7AA8E41A" w:rsidR="00D014A8" w:rsidRPr="008E3A9A" w:rsidRDefault="00D014A8" w:rsidP="00D014A8">
            <w:pPr>
              <w:pStyle w:val="Caption"/>
              <w:tabs>
                <w:tab w:val="decimal" w:pos="756"/>
              </w:tabs>
              <w:spacing w:after="0"/>
              <w:ind w:right="267" w:firstLine="0"/>
              <w:jc w:val="right"/>
            </w:pPr>
            <w:r>
              <w:rPr>
                <w:color w:val="333333"/>
              </w:rPr>
              <w:t>$8.6</w:t>
            </w:r>
          </w:p>
        </w:tc>
        <w:tc>
          <w:tcPr>
            <w:tcW w:w="1336" w:type="dxa"/>
          </w:tcPr>
          <w:p w14:paraId="3BAD8056" w14:textId="0AFFA09B" w:rsidR="00D014A8" w:rsidRPr="008E3A9A" w:rsidRDefault="00D014A8" w:rsidP="00D014A8">
            <w:pPr>
              <w:pStyle w:val="Caption"/>
              <w:spacing w:after="0"/>
              <w:ind w:right="303" w:firstLine="0"/>
              <w:jc w:val="right"/>
            </w:pPr>
            <w:r>
              <w:rPr>
                <w:color w:val="333333"/>
              </w:rPr>
              <w:t>111</w:t>
            </w:r>
          </w:p>
        </w:tc>
        <w:tc>
          <w:tcPr>
            <w:tcW w:w="1336" w:type="dxa"/>
          </w:tcPr>
          <w:p w14:paraId="0A21445A" w14:textId="0B2EA7AF" w:rsidR="00D014A8" w:rsidRPr="008E3A9A" w:rsidRDefault="00D014A8" w:rsidP="00D014A8">
            <w:pPr>
              <w:pStyle w:val="Caption"/>
              <w:spacing w:after="0"/>
              <w:ind w:left="-118" w:right="408" w:firstLine="0"/>
              <w:jc w:val="right"/>
            </w:pPr>
            <w:r>
              <w:rPr>
                <w:color w:val="333333"/>
              </w:rPr>
              <w:t>76</w:t>
            </w:r>
          </w:p>
        </w:tc>
      </w:tr>
      <w:tr w:rsidR="00D014A8" w:rsidRPr="008E3A9A" w14:paraId="011FD424" w14:textId="77777777" w:rsidTr="00963217">
        <w:trPr>
          <w:trHeight w:val="288"/>
        </w:trPr>
        <w:tc>
          <w:tcPr>
            <w:tcW w:w="1335" w:type="dxa"/>
          </w:tcPr>
          <w:p w14:paraId="185F22C2" w14:textId="0FC8EDDB" w:rsidR="00D014A8" w:rsidRPr="008E3A9A" w:rsidRDefault="00D014A8" w:rsidP="00D014A8">
            <w:pPr>
              <w:pStyle w:val="Caption"/>
              <w:spacing w:after="0"/>
              <w:ind w:firstLine="0"/>
            </w:pPr>
            <w:r>
              <w:rPr>
                <w:color w:val="333333"/>
              </w:rPr>
              <w:t>2001</w:t>
            </w:r>
          </w:p>
        </w:tc>
        <w:tc>
          <w:tcPr>
            <w:tcW w:w="1335" w:type="dxa"/>
          </w:tcPr>
          <w:p w14:paraId="14C538AE" w14:textId="4DE2107B" w:rsidR="00D014A8" w:rsidRPr="008E3A9A" w:rsidRDefault="00D014A8" w:rsidP="00D014A8">
            <w:pPr>
              <w:pStyle w:val="Caption"/>
              <w:spacing w:after="0"/>
              <w:ind w:right="133" w:firstLine="0"/>
              <w:jc w:val="right"/>
            </w:pPr>
            <w:r>
              <w:rPr>
                <w:color w:val="333333"/>
              </w:rPr>
              <w:t>2,184,000</w:t>
            </w:r>
          </w:p>
        </w:tc>
        <w:tc>
          <w:tcPr>
            <w:tcW w:w="1336" w:type="dxa"/>
          </w:tcPr>
          <w:p w14:paraId="6D1C3AA2" w14:textId="16A1FCAC" w:rsidR="00D014A8" w:rsidRPr="008E3A9A" w:rsidRDefault="00D014A8" w:rsidP="00D014A8">
            <w:pPr>
              <w:pStyle w:val="Caption"/>
              <w:tabs>
                <w:tab w:val="decimal" w:pos="725"/>
              </w:tabs>
              <w:spacing w:after="0"/>
              <w:ind w:right="23" w:firstLine="0"/>
              <w:jc w:val="center"/>
            </w:pPr>
            <w:r>
              <w:rPr>
                <w:color w:val="333333"/>
              </w:rPr>
              <w:t>19,600</w:t>
            </w:r>
          </w:p>
        </w:tc>
        <w:tc>
          <w:tcPr>
            <w:tcW w:w="1336" w:type="dxa"/>
          </w:tcPr>
          <w:p w14:paraId="6F02475E" w14:textId="11C658BA" w:rsidR="00D014A8" w:rsidRPr="008E3A9A" w:rsidRDefault="00D014A8" w:rsidP="00D014A8">
            <w:pPr>
              <w:pStyle w:val="Caption"/>
              <w:spacing w:after="0"/>
              <w:ind w:right="133" w:firstLine="0"/>
              <w:jc w:val="right"/>
            </w:pPr>
            <w:r>
              <w:rPr>
                <w:color w:val="333333"/>
              </w:rPr>
              <w:t>2,142,619</w:t>
            </w:r>
          </w:p>
        </w:tc>
        <w:tc>
          <w:tcPr>
            <w:tcW w:w="1336" w:type="dxa"/>
          </w:tcPr>
          <w:p w14:paraId="4578DE5B" w14:textId="0C39C70D"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48F7109D" w14:textId="54C0A0CE" w:rsidR="00D014A8" w:rsidRPr="008E3A9A" w:rsidRDefault="00D014A8" w:rsidP="00D014A8">
            <w:pPr>
              <w:pStyle w:val="Caption"/>
              <w:spacing w:after="0"/>
              <w:ind w:right="303" w:firstLine="0"/>
              <w:jc w:val="right"/>
            </w:pPr>
            <w:r>
              <w:rPr>
                <w:color w:val="333333"/>
              </w:rPr>
              <w:t>111</w:t>
            </w:r>
          </w:p>
        </w:tc>
        <w:tc>
          <w:tcPr>
            <w:tcW w:w="1336" w:type="dxa"/>
          </w:tcPr>
          <w:p w14:paraId="494542C8" w14:textId="1B106B77" w:rsidR="00D014A8" w:rsidRPr="008E3A9A" w:rsidRDefault="00D014A8" w:rsidP="00D014A8">
            <w:pPr>
              <w:pStyle w:val="Caption"/>
              <w:spacing w:after="0"/>
              <w:ind w:left="-118" w:right="408" w:firstLine="0"/>
              <w:jc w:val="right"/>
            </w:pPr>
            <w:r>
              <w:rPr>
                <w:color w:val="333333"/>
              </w:rPr>
              <w:t>76</w:t>
            </w:r>
          </w:p>
        </w:tc>
      </w:tr>
      <w:tr w:rsidR="00D014A8" w:rsidRPr="008E3A9A" w14:paraId="6ADE145B" w14:textId="77777777" w:rsidTr="00963217">
        <w:trPr>
          <w:trHeight w:val="288"/>
        </w:trPr>
        <w:tc>
          <w:tcPr>
            <w:tcW w:w="1335" w:type="dxa"/>
          </w:tcPr>
          <w:p w14:paraId="3D1A289E" w14:textId="34A53625" w:rsidR="00D014A8" w:rsidRPr="008E3A9A" w:rsidRDefault="00D014A8" w:rsidP="00D014A8">
            <w:pPr>
              <w:pStyle w:val="Caption"/>
              <w:spacing w:after="0"/>
              <w:ind w:firstLine="0"/>
            </w:pPr>
            <w:r>
              <w:rPr>
                <w:color w:val="333333"/>
              </w:rPr>
              <w:t>2002</w:t>
            </w:r>
          </w:p>
        </w:tc>
        <w:tc>
          <w:tcPr>
            <w:tcW w:w="1335" w:type="dxa"/>
          </w:tcPr>
          <w:p w14:paraId="2F951070" w14:textId="45736627" w:rsidR="00D014A8" w:rsidRPr="008E3A9A" w:rsidRDefault="00D014A8" w:rsidP="00D014A8">
            <w:pPr>
              <w:pStyle w:val="Caption"/>
              <w:spacing w:after="0"/>
              <w:ind w:right="133" w:firstLine="0"/>
              <w:jc w:val="right"/>
            </w:pPr>
            <w:r>
              <w:rPr>
                <w:color w:val="333333"/>
              </w:rPr>
              <w:t>2,005,000</w:t>
            </w:r>
          </w:p>
        </w:tc>
        <w:tc>
          <w:tcPr>
            <w:tcW w:w="1336" w:type="dxa"/>
          </w:tcPr>
          <w:p w14:paraId="04A4723B" w14:textId="0DD33FE2" w:rsidR="00D014A8" w:rsidRPr="008E3A9A" w:rsidRDefault="00D014A8" w:rsidP="00D014A8">
            <w:pPr>
              <w:pStyle w:val="Caption"/>
              <w:tabs>
                <w:tab w:val="decimal" w:pos="725"/>
              </w:tabs>
              <w:spacing w:after="0"/>
              <w:ind w:right="23" w:firstLine="0"/>
              <w:jc w:val="center"/>
            </w:pPr>
            <w:r>
              <w:rPr>
                <w:color w:val="333333"/>
              </w:rPr>
              <w:t>18,400</w:t>
            </w:r>
          </w:p>
        </w:tc>
        <w:tc>
          <w:tcPr>
            <w:tcW w:w="1336" w:type="dxa"/>
          </w:tcPr>
          <w:p w14:paraId="33BEF73C" w14:textId="33E23B3C" w:rsidR="00D014A8" w:rsidRPr="008E3A9A" w:rsidRDefault="00D014A8" w:rsidP="00D014A8">
            <w:pPr>
              <w:pStyle w:val="Caption"/>
              <w:spacing w:after="0"/>
              <w:ind w:right="133" w:firstLine="0"/>
              <w:jc w:val="right"/>
            </w:pPr>
            <w:r>
              <w:rPr>
                <w:color w:val="333333"/>
              </w:rPr>
              <w:t>2,009,379</w:t>
            </w:r>
          </w:p>
        </w:tc>
        <w:tc>
          <w:tcPr>
            <w:tcW w:w="1336" w:type="dxa"/>
          </w:tcPr>
          <w:p w14:paraId="401F7C4F" w14:textId="75C93CEC" w:rsidR="00D014A8" w:rsidRPr="008E3A9A" w:rsidRDefault="00D014A8" w:rsidP="00D014A8">
            <w:pPr>
              <w:pStyle w:val="Caption"/>
              <w:tabs>
                <w:tab w:val="decimal" w:pos="756"/>
              </w:tabs>
              <w:spacing w:after="0"/>
              <w:ind w:right="267" w:firstLine="0"/>
              <w:jc w:val="right"/>
            </w:pPr>
            <w:r>
              <w:rPr>
                <w:color w:val="333333"/>
              </w:rPr>
              <w:t>$5.3</w:t>
            </w:r>
          </w:p>
        </w:tc>
        <w:tc>
          <w:tcPr>
            <w:tcW w:w="1336" w:type="dxa"/>
          </w:tcPr>
          <w:p w14:paraId="12F0AF6E" w14:textId="75E31BB6" w:rsidR="00D014A8" w:rsidRPr="008E3A9A" w:rsidRDefault="00D014A8" w:rsidP="00D014A8">
            <w:pPr>
              <w:pStyle w:val="Caption"/>
              <w:spacing w:after="0"/>
              <w:ind w:right="303" w:firstLine="0"/>
              <w:jc w:val="right"/>
            </w:pPr>
            <w:r>
              <w:rPr>
                <w:color w:val="333333"/>
              </w:rPr>
              <w:t>109</w:t>
            </w:r>
          </w:p>
        </w:tc>
        <w:tc>
          <w:tcPr>
            <w:tcW w:w="1336" w:type="dxa"/>
          </w:tcPr>
          <w:p w14:paraId="3686C270" w14:textId="53800F66" w:rsidR="00D014A8" w:rsidRPr="008E3A9A" w:rsidRDefault="00D014A8" w:rsidP="00D014A8">
            <w:pPr>
              <w:pStyle w:val="Caption"/>
              <w:spacing w:after="0"/>
              <w:ind w:left="-118" w:right="408" w:firstLine="0"/>
              <w:jc w:val="right"/>
            </w:pPr>
            <w:r>
              <w:rPr>
                <w:color w:val="333333"/>
              </w:rPr>
              <w:t>76</w:t>
            </w:r>
          </w:p>
        </w:tc>
      </w:tr>
      <w:tr w:rsidR="00D014A8" w:rsidRPr="008E3A9A" w14:paraId="6B428584" w14:textId="77777777" w:rsidTr="00963217">
        <w:trPr>
          <w:trHeight w:val="288"/>
        </w:trPr>
        <w:tc>
          <w:tcPr>
            <w:tcW w:w="1335" w:type="dxa"/>
          </w:tcPr>
          <w:p w14:paraId="64BFE6CF" w14:textId="6DDE5AAE" w:rsidR="00D014A8" w:rsidRPr="008E3A9A" w:rsidRDefault="00D014A8" w:rsidP="00D014A8">
            <w:pPr>
              <w:pStyle w:val="Caption"/>
              <w:spacing w:after="0"/>
              <w:ind w:firstLine="0"/>
            </w:pPr>
            <w:r>
              <w:rPr>
                <w:color w:val="333333"/>
              </w:rPr>
              <w:t>2003</w:t>
            </w:r>
          </w:p>
        </w:tc>
        <w:tc>
          <w:tcPr>
            <w:tcW w:w="1335" w:type="dxa"/>
          </w:tcPr>
          <w:p w14:paraId="310687DD" w14:textId="537E2F6A" w:rsidR="00D014A8" w:rsidRPr="008E3A9A" w:rsidRDefault="00D014A8" w:rsidP="00D014A8">
            <w:pPr>
              <w:pStyle w:val="Caption"/>
              <w:spacing w:after="0"/>
              <w:ind w:right="133" w:firstLine="0"/>
              <w:jc w:val="right"/>
            </w:pPr>
            <w:r>
              <w:rPr>
                <w:color w:val="333333"/>
              </w:rPr>
              <w:t>2,005,000</w:t>
            </w:r>
          </w:p>
        </w:tc>
        <w:tc>
          <w:tcPr>
            <w:tcW w:w="1336" w:type="dxa"/>
          </w:tcPr>
          <w:p w14:paraId="6296FC01" w14:textId="014F2E77" w:rsidR="00D014A8" w:rsidRPr="008E3A9A" w:rsidRDefault="00D014A8" w:rsidP="00D014A8">
            <w:pPr>
              <w:pStyle w:val="Caption"/>
              <w:tabs>
                <w:tab w:val="decimal" w:pos="725"/>
              </w:tabs>
              <w:spacing w:after="0"/>
              <w:ind w:right="23" w:firstLine="0"/>
              <w:jc w:val="center"/>
            </w:pPr>
            <w:r>
              <w:rPr>
                <w:color w:val="333333"/>
              </w:rPr>
              <w:t>18,565</w:t>
            </w:r>
          </w:p>
        </w:tc>
        <w:tc>
          <w:tcPr>
            <w:tcW w:w="1336" w:type="dxa"/>
          </w:tcPr>
          <w:p w14:paraId="554EA095" w14:textId="49153402" w:rsidR="00D014A8" w:rsidRPr="008E3A9A" w:rsidRDefault="00D014A8" w:rsidP="00D014A8">
            <w:pPr>
              <w:pStyle w:val="Caption"/>
              <w:spacing w:after="0"/>
              <w:ind w:right="133" w:firstLine="0"/>
              <w:jc w:val="right"/>
            </w:pPr>
            <w:r>
              <w:rPr>
                <w:color w:val="333333"/>
              </w:rPr>
              <w:t>2,003,083</w:t>
            </w:r>
          </w:p>
        </w:tc>
        <w:tc>
          <w:tcPr>
            <w:tcW w:w="1336" w:type="dxa"/>
          </w:tcPr>
          <w:p w14:paraId="44735563" w14:textId="37BF6C8A" w:rsidR="00D014A8" w:rsidRPr="008E3A9A" w:rsidRDefault="00D014A8" w:rsidP="00D014A8">
            <w:pPr>
              <w:pStyle w:val="Caption"/>
              <w:tabs>
                <w:tab w:val="decimal" w:pos="756"/>
              </w:tabs>
              <w:spacing w:after="0"/>
              <w:ind w:right="267" w:firstLine="0"/>
              <w:jc w:val="right"/>
            </w:pPr>
            <w:r>
              <w:rPr>
                <w:color w:val="333333"/>
              </w:rPr>
              <w:t>$4.8</w:t>
            </w:r>
          </w:p>
        </w:tc>
        <w:tc>
          <w:tcPr>
            <w:tcW w:w="1336" w:type="dxa"/>
          </w:tcPr>
          <w:p w14:paraId="179F87F7" w14:textId="197B1B46" w:rsidR="00D014A8" w:rsidRPr="008E3A9A" w:rsidRDefault="00D014A8" w:rsidP="00D014A8">
            <w:pPr>
              <w:pStyle w:val="Caption"/>
              <w:spacing w:after="0"/>
              <w:ind w:right="303" w:firstLine="0"/>
              <w:jc w:val="right"/>
            </w:pPr>
            <w:r>
              <w:rPr>
                <w:color w:val="333333"/>
              </w:rPr>
              <w:t>108</w:t>
            </w:r>
          </w:p>
        </w:tc>
        <w:tc>
          <w:tcPr>
            <w:tcW w:w="1336" w:type="dxa"/>
          </w:tcPr>
          <w:p w14:paraId="5E2FCFC4" w14:textId="6F52E1EE" w:rsidR="00D014A8" w:rsidRPr="008E3A9A" w:rsidRDefault="00D014A8" w:rsidP="00D014A8">
            <w:pPr>
              <w:pStyle w:val="Caption"/>
              <w:spacing w:after="0"/>
              <w:ind w:left="-118" w:right="408" w:firstLine="0"/>
              <w:jc w:val="right"/>
            </w:pPr>
            <w:r>
              <w:rPr>
                <w:color w:val="333333"/>
              </w:rPr>
              <w:t>93</w:t>
            </w:r>
          </w:p>
        </w:tc>
      </w:tr>
      <w:tr w:rsidR="00D014A8" w:rsidRPr="008E3A9A" w14:paraId="6CBDF5D1" w14:textId="77777777" w:rsidTr="00963217">
        <w:trPr>
          <w:trHeight w:val="288"/>
        </w:trPr>
        <w:tc>
          <w:tcPr>
            <w:tcW w:w="1335" w:type="dxa"/>
          </w:tcPr>
          <w:p w14:paraId="720907B2" w14:textId="2B7C3F4D" w:rsidR="00D014A8" w:rsidRPr="008E3A9A" w:rsidRDefault="00D014A8" w:rsidP="00D014A8">
            <w:pPr>
              <w:pStyle w:val="Caption"/>
              <w:spacing w:after="0"/>
              <w:ind w:firstLine="0"/>
            </w:pPr>
            <w:r>
              <w:rPr>
                <w:color w:val="333333"/>
              </w:rPr>
              <w:t>2004</w:t>
            </w:r>
          </w:p>
        </w:tc>
        <w:tc>
          <w:tcPr>
            <w:tcW w:w="1335" w:type="dxa"/>
          </w:tcPr>
          <w:p w14:paraId="5F79237C" w14:textId="6EC52E05" w:rsidR="00D014A8" w:rsidRPr="008E3A9A" w:rsidRDefault="00D014A8" w:rsidP="00D014A8">
            <w:pPr>
              <w:pStyle w:val="Caption"/>
              <w:spacing w:after="0"/>
              <w:ind w:right="133" w:firstLine="0"/>
              <w:jc w:val="right"/>
            </w:pPr>
            <w:r>
              <w:rPr>
                <w:color w:val="333333"/>
              </w:rPr>
              <w:t>2,245,000</w:t>
            </w:r>
          </w:p>
        </w:tc>
        <w:tc>
          <w:tcPr>
            <w:tcW w:w="1336" w:type="dxa"/>
          </w:tcPr>
          <w:p w14:paraId="45533492" w14:textId="56A9D71E" w:rsidR="00D014A8" w:rsidRPr="008E3A9A" w:rsidRDefault="00D014A8" w:rsidP="00D014A8">
            <w:pPr>
              <w:pStyle w:val="Caption"/>
              <w:tabs>
                <w:tab w:val="decimal" w:pos="725"/>
              </w:tabs>
              <w:spacing w:after="0"/>
              <w:ind w:right="23" w:firstLine="0"/>
              <w:jc w:val="center"/>
            </w:pPr>
            <w:r>
              <w:rPr>
                <w:color w:val="333333"/>
              </w:rPr>
              <w:t>20,787</w:t>
            </w:r>
          </w:p>
        </w:tc>
        <w:tc>
          <w:tcPr>
            <w:tcW w:w="1336" w:type="dxa"/>
          </w:tcPr>
          <w:p w14:paraId="2414ADCA" w14:textId="5D7AF5BC" w:rsidR="00D014A8" w:rsidRPr="008E3A9A" w:rsidRDefault="00D014A8" w:rsidP="00D014A8">
            <w:pPr>
              <w:pStyle w:val="Caption"/>
              <w:spacing w:after="0"/>
              <w:ind w:right="133" w:firstLine="0"/>
              <w:jc w:val="right"/>
            </w:pPr>
            <w:r>
              <w:rPr>
                <w:color w:val="333333"/>
              </w:rPr>
              <w:t>2,230,396</w:t>
            </w:r>
          </w:p>
        </w:tc>
        <w:tc>
          <w:tcPr>
            <w:tcW w:w="1336" w:type="dxa"/>
          </w:tcPr>
          <w:p w14:paraId="485BF5AD" w14:textId="07907828" w:rsidR="00D014A8" w:rsidRPr="008E3A9A" w:rsidRDefault="00D014A8" w:rsidP="00D014A8">
            <w:pPr>
              <w:pStyle w:val="Caption"/>
              <w:tabs>
                <w:tab w:val="decimal" w:pos="756"/>
              </w:tabs>
              <w:spacing w:after="0"/>
              <w:ind w:right="267" w:firstLine="0"/>
              <w:jc w:val="right"/>
            </w:pPr>
            <w:r>
              <w:rPr>
                <w:color w:val="333333"/>
              </w:rPr>
              <w:t>$4.6</w:t>
            </w:r>
          </w:p>
        </w:tc>
        <w:tc>
          <w:tcPr>
            <w:tcW w:w="1336" w:type="dxa"/>
          </w:tcPr>
          <w:p w14:paraId="0AECB8C8" w14:textId="5A078C5A" w:rsidR="00D014A8" w:rsidRPr="008E3A9A" w:rsidRDefault="00D014A8" w:rsidP="00D014A8">
            <w:pPr>
              <w:pStyle w:val="Caption"/>
              <w:spacing w:after="0"/>
              <w:ind w:right="303" w:firstLine="0"/>
              <w:jc w:val="right"/>
            </w:pPr>
            <w:r>
              <w:rPr>
                <w:color w:val="333333"/>
              </w:rPr>
              <w:t>108</w:t>
            </w:r>
          </w:p>
        </w:tc>
        <w:tc>
          <w:tcPr>
            <w:tcW w:w="1336" w:type="dxa"/>
          </w:tcPr>
          <w:p w14:paraId="36797659" w14:textId="14B0CD12" w:rsidR="00D014A8" w:rsidRPr="008E3A9A" w:rsidRDefault="00D014A8" w:rsidP="00D014A8">
            <w:pPr>
              <w:pStyle w:val="Caption"/>
              <w:spacing w:after="0"/>
              <w:ind w:left="-118" w:right="408" w:firstLine="0"/>
              <w:jc w:val="right"/>
            </w:pPr>
            <w:r>
              <w:rPr>
                <w:color w:val="333333"/>
              </w:rPr>
              <w:t>93</w:t>
            </w:r>
          </w:p>
        </w:tc>
      </w:tr>
      <w:tr w:rsidR="00D014A8" w:rsidRPr="008E3A9A" w14:paraId="7F443929" w14:textId="77777777" w:rsidTr="00963217">
        <w:trPr>
          <w:trHeight w:val="288"/>
        </w:trPr>
        <w:tc>
          <w:tcPr>
            <w:tcW w:w="1335" w:type="dxa"/>
          </w:tcPr>
          <w:p w14:paraId="4E8C49B0" w14:textId="74495339" w:rsidR="00D014A8" w:rsidRPr="008E3A9A" w:rsidRDefault="00D014A8" w:rsidP="00D014A8">
            <w:pPr>
              <w:pStyle w:val="Caption"/>
              <w:spacing w:after="0"/>
              <w:ind w:firstLine="0"/>
            </w:pPr>
            <w:r>
              <w:rPr>
                <w:color w:val="333333"/>
              </w:rPr>
              <w:t>2005</w:t>
            </w:r>
          </w:p>
        </w:tc>
        <w:tc>
          <w:tcPr>
            <w:tcW w:w="1335" w:type="dxa"/>
          </w:tcPr>
          <w:p w14:paraId="76F3BB07" w14:textId="7F4CE0ED" w:rsidR="00D014A8" w:rsidRPr="008E3A9A" w:rsidRDefault="00D014A8" w:rsidP="00D014A8">
            <w:pPr>
              <w:pStyle w:val="Caption"/>
              <w:spacing w:after="0"/>
              <w:ind w:right="133" w:firstLine="0"/>
              <w:jc w:val="right"/>
            </w:pPr>
            <w:r>
              <w:rPr>
                <w:color w:val="333333"/>
              </w:rPr>
              <w:t>2,053,000</w:t>
            </w:r>
          </w:p>
        </w:tc>
        <w:tc>
          <w:tcPr>
            <w:tcW w:w="1336" w:type="dxa"/>
          </w:tcPr>
          <w:p w14:paraId="7F5AF06D" w14:textId="02712224" w:rsidR="00D014A8" w:rsidRPr="008E3A9A" w:rsidRDefault="00D014A8" w:rsidP="00D014A8">
            <w:pPr>
              <w:pStyle w:val="Caption"/>
              <w:tabs>
                <w:tab w:val="decimal" w:pos="725"/>
              </w:tabs>
              <w:spacing w:after="0"/>
              <w:ind w:right="23" w:firstLine="0"/>
              <w:jc w:val="center"/>
            </w:pPr>
            <w:r>
              <w:rPr>
                <w:color w:val="333333"/>
              </w:rPr>
              <w:t>19,400</w:t>
            </w:r>
          </w:p>
        </w:tc>
        <w:tc>
          <w:tcPr>
            <w:tcW w:w="1336" w:type="dxa"/>
          </w:tcPr>
          <w:p w14:paraId="5EC69396" w14:textId="71350C1C" w:rsidR="00D014A8" w:rsidRPr="008E3A9A" w:rsidRDefault="00D014A8" w:rsidP="00D014A8">
            <w:pPr>
              <w:pStyle w:val="Caption"/>
              <w:spacing w:after="0"/>
              <w:ind w:right="133" w:firstLine="0"/>
              <w:jc w:val="right"/>
            </w:pPr>
            <w:r>
              <w:rPr>
                <w:color w:val="333333"/>
              </w:rPr>
              <w:t>2,027,187</w:t>
            </w:r>
          </w:p>
        </w:tc>
        <w:tc>
          <w:tcPr>
            <w:tcW w:w="1336" w:type="dxa"/>
          </w:tcPr>
          <w:p w14:paraId="0318C36D" w14:textId="7A99F50A" w:rsidR="00D014A8" w:rsidRPr="008E3A9A" w:rsidRDefault="00D014A8" w:rsidP="00D014A8">
            <w:pPr>
              <w:pStyle w:val="Caption"/>
              <w:tabs>
                <w:tab w:val="decimal" w:pos="756"/>
              </w:tabs>
              <w:spacing w:after="0"/>
              <w:ind w:right="267" w:firstLine="0"/>
              <w:jc w:val="right"/>
            </w:pPr>
            <w:r>
              <w:rPr>
                <w:color w:val="333333"/>
              </w:rPr>
              <w:t>$5</w:t>
            </w:r>
          </w:p>
        </w:tc>
        <w:tc>
          <w:tcPr>
            <w:tcW w:w="1336" w:type="dxa"/>
          </w:tcPr>
          <w:p w14:paraId="680DEF95" w14:textId="4AA0AB02" w:rsidR="00D014A8" w:rsidRPr="008E3A9A" w:rsidRDefault="00D014A8" w:rsidP="00D014A8">
            <w:pPr>
              <w:pStyle w:val="Caption"/>
              <w:spacing w:after="0"/>
              <w:ind w:right="303" w:firstLine="0"/>
              <w:jc w:val="right"/>
            </w:pPr>
            <w:r>
              <w:rPr>
                <w:color w:val="333333"/>
              </w:rPr>
              <w:t>106</w:t>
            </w:r>
          </w:p>
        </w:tc>
        <w:tc>
          <w:tcPr>
            <w:tcW w:w="1336" w:type="dxa"/>
          </w:tcPr>
          <w:p w14:paraId="79AD0FCE" w14:textId="2E9F1597" w:rsidR="00D014A8" w:rsidRPr="008E3A9A" w:rsidRDefault="00D014A8" w:rsidP="00D014A8">
            <w:pPr>
              <w:pStyle w:val="Caption"/>
              <w:spacing w:after="0"/>
              <w:ind w:left="-118" w:right="408" w:firstLine="0"/>
              <w:jc w:val="right"/>
            </w:pPr>
            <w:r>
              <w:rPr>
                <w:color w:val="333333"/>
              </w:rPr>
              <w:t>93</w:t>
            </w:r>
          </w:p>
        </w:tc>
      </w:tr>
      <w:tr w:rsidR="00D014A8" w:rsidRPr="008E3A9A" w14:paraId="555E1839" w14:textId="77777777" w:rsidTr="00963217">
        <w:trPr>
          <w:trHeight w:val="288"/>
        </w:trPr>
        <w:tc>
          <w:tcPr>
            <w:tcW w:w="1335" w:type="dxa"/>
          </w:tcPr>
          <w:p w14:paraId="7751C650" w14:textId="70EEAB98" w:rsidR="00D014A8" w:rsidRPr="008E3A9A" w:rsidRDefault="00D014A8" w:rsidP="00D014A8">
            <w:pPr>
              <w:pStyle w:val="Caption"/>
              <w:spacing w:after="0"/>
              <w:ind w:firstLine="0"/>
            </w:pPr>
            <w:r>
              <w:rPr>
                <w:color w:val="333333"/>
              </w:rPr>
              <w:t>2006</w:t>
            </w:r>
          </w:p>
        </w:tc>
        <w:tc>
          <w:tcPr>
            <w:tcW w:w="1335" w:type="dxa"/>
          </w:tcPr>
          <w:p w14:paraId="1731E4F9" w14:textId="3C0186B4" w:rsidR="00D014A8" w:rsidRPr="008E3A9A" w:rsidRDefault="00D014A8" w:rsidP="00D014A8">
            <w:pPr>
              <w:pStyle w:val="Caption"/>
              <w:spacing w:after="0"/>
              <w:ind w:right="133" w:firstLine="0"/>
              <w:jc w:val="right"/>
            </w:pPr>
            <w:r>
              <w:rPr>
                <w:color w:val="333333"/>
              </w:rPr>
              <w:t>2,053,000</w:t>
            </w:r>
          </w:p>
        </w:tc>
        <w:tc>
          <w:tcPr>
            <w:tcW w:w="1336" w:type="dxa"/>
          </w:tcPr>
          <w:p w14:paraId="7029EC50" w14:textId="1AB19294" w:rsidR="00D014A8" w:rsidRPr="008E3A9A" w:rsidRDefault="00D014A8" w:rsidP="00D014A8">
            <w:pPr>
              <w:pStyle w:val="Caption"/>
              <w:tabs>
                <w:tab w:val="decimal" w:pos="725"/>
              </w:tabs>
              <w:spacing w:after="0"/>
              <w:ind w:right="23" w:firstLine="0"/>
              <w:jc w:val="center"/>
            </w:pPr>
            <w:r>
              <w:rPr>
                <w:color w:val="333333"/>
              </w:rPr>
              <w:t>19,550</w:t>
            </w:r>
          </w:p>
        </w:tc>
        <w:tc>
          <w:tcPr>
            <w:tcW w:w="1336" w:type="dxa"/>
          </w:tcPr>
          <w:p w14:paraId="135B9A53" w14:textId="24C7285F" w:rsidR="00D014A8" w:rsidRPr="008E3A9A" w:rsidRDefault="00D014A8" w:rsidP="00D014A8">
            <w:pPr>
              <w:pStyle w:val="Caption"/>
              <w:spacing w:after="0"/>
              <w:ind w:right="133" w:firstLine="0"/>
              <w:jc w:val="right"/>
            </w:pPr>
            <w:r>
              <w:rPr>
                <w:color w:val="333333"/>
              </w:rPr>
              <w:t>2,031,227</w:t>
            </w:r>
          </w:p>
        </w:tc>
        <w:tc>
          <w:tcPr>
            <w:tcW w:w="1336" w:type="dxa"/>
          </w:tcPr>
          <w:p w14:paraId="3C3C0CF0" w14:textId="38CB6380" w:rsidR="00D014A8" w:rsidRPr="008E3A9A" w:rsidRDefault="00D014A8" w:rsidP="00D014A8">
            <w:pPr>
              <w:pStyle w:val="Caption"/>
              <w:tabs>
                <w:tab w:val="decimal" w:pos="756"/>
              </w:tabs>
              <w:spacing w:after="0"/>
              <w:ind w:right="267" w:firstLine="0"/>
              <w:jc w:val="right"/>
            </w:pPr>
            <w:r>
              <w:rPr>
                <w:color w:val="333333"/>
              </w:rPr>
              <w:t>$5.1</w:t>
            </w:r>
          </w:p>
        </w:tc>
        <w:tc>
          <w:tcPr>
            <w:tcW w:w="1336" w:type="dxa"/>
          </w:tcPr>
          <w:p w14:paraId="66C92229" w14:textId="5127FBA2" w:rsidR="00D014A8" w:rsidRPr="008E3A9A" w:rsidRDefault="00D014A8" w:rsidP="00D014A8">
            <w:pPr>
              <w:pStyle w:val="Caption"/>
              <w:spacing w:after="0"/>
              <w:ind w:right="303" w:firstLine="0"/>
              <w:jc w:val="right"/>
            </w:pPr>
            <w:r>
              <w:rPr>
                <w:color w:val="333333"/>
              </w:rPr>
              <w:t>105</w:t>
            </w:r>
          </w:p>
        </w:tc>
        <w:tc>
          <w:tcPr>
            <w:tcW w:w="1336" w:type="dxa"/>
          </w:tcPr>
          <w:p w14:paraId="4D3069F7" w14:textId="7E3EF223" w:rsidR="00D014A8" w:rsidRPr="008E3A9A" w:rsidRDefault="00D014A8" w:rsidP="00D014A8">
            <w:pPr>
              <w:pStyle w:val="Caption"/>
              <w:spacing w:after="0"/>
              <w:ind w:left="-118" w:right="408" w:firstLine="0"/>
              <w:jc w:val="right"/>
            </w:pPr>
            <w:r>
              <w:rPr>
                <w:color w:val="333333"/>
              </w:rPr>
              <w:t>93</w:t>
            </w:r>
          </w:p>
        </w:tc>
      </w:tr>
      <w:tr w:rsidR="00D014A8" w:rsidRPr="008E3A9A" w14:paraId="72404793" w14:textId="77777777" w:rsidTr="00963217">
        <w:trPr>
          <w:trHeight w:val="288"/>
        </w:trPr>
        <w:tc>
          <w:tcPr>
            <w:tcW w:w="1335" w:type="dxa"/>
          </w:tcPr>
          <w:p w14:paraId="15D42757" w14:textId="4E313910" w:rsidR="00D014A8" w:rsidRPr="008E3A9A" w:rsidRDefault="00D014A8" w:rsidP="00D014A8">
            <w:pPr>
              <w:pStyle w:val="Caption"/>
              <w:spacing w:after="0"/>
              <w:ind w:firstLine="0"/>
            </w:pPr>
            <w:r>
              <w:rPr>
                <w:color w:val="333333"/>
              </w:rPr>
              <w:t>2007</w:t>
            </w:r>
          </w:p>
        </w:tc>
        <w:tc>
          <w:tcPr>
            <w:tcW w:w="1335" w:type="dxa"/>
          </w:tcPr>
          <w:p w14:paraId="06F5E5E9" w14:textId="76DB4FCB" w:rsidR="00D014A8" w:rsidRPr="008E3A9A" w:rsidRDefault="00D014A8" w:rsidP="00D014A8">
            <w:pPr>
              <w:pStyle w:val="Caption"/>
              <w:spacing w:after="0"/>
              <w:ind w:right="133" w:firstLine="0"/>
              <w:jc w:val="right"/>
            </w:pPr>
            <w:r>
              <w:rPr>
                <w:color w:val="333333"/>
              </w:rPr>
              <w:t>1,488,000</w:t>
            </w:r>
          </w:p>
        </w:tc>
        <w:tc>
          <w:tcPr>
            <w:tcW w:w="1336" w:type="dxa"/>
          </w:tcPr>
          <w:p w14:paraId="2281E30E" w14:textId="15E1DEAF" w:rsidR="00D014A8" w:rsidRPr="008E3A9A" w:rsidRDefault="00D014A8" w:rsidP="00D014A8">
            <w:pPr>
              <w:pStyle w:val="Caption"/>
              <w:tabs>
                <w:tab w:val="decimal" w:pos="725"/>
              </w:tabs>
              <w:spacing w:after="0"/>
              <w:ind w:right="23" w:firstLine="0"/>
              <w:jc w:val="center"/>
            </w:pPr>
            <w:r>
              <w:rPr>
                <w:color w:val="333333"/>
              </w:rPr>
              <w:t>14,500</w:t>
            </w:r>
          </w:p>
        </w:tc>
        <w:tc>
          <w:tcPr>
            <w:tcW w:w="1336" w:type="dxa"/>
          </w:tcPr>
          <w:p w14:paraId="6BF04788" w14:textId="51254551" w:rsidR="00D014A8" w:rsidRPr="008E3A9A" w:rsidRDefault="00D014A8" w:rsidP="00D014A8">
            <w:pPr>
              <w:pStyle w:val="Caption"/>
              <w:spacing w:after="0"/>
              <w:ind w:right="133" w:firstLine="0"/>
              <w:jc w:val="right"/>
            </w:pPr>
            <w:r>
              <w:rPr>
                <w:color w:val="333333"/>
              </w:rPr>
              <w:t>1,501,483</w:t>
            </w:r>
          </w:p>
        </w:tc>
        <w:tc>
          <w:tcPr>
            <w:tcW w:w="1336" w:type="dxa"/>
          </w:tcPr>
          <w:p w14:paraId="7BF51620" w14:textId="5D93FC62" w:rsidR="00D014A8" w:rsidRPr="008E3A9A" w:rsidRDefault="00D014A8" w:rsidP="00D014A8">
            <w:pPr>
              <w:pStyle w:val="Caption"/>
              <w:tabs>
                <w:tab w:val="decimal" w:pos="756"/>
              </w:tabs>
              <w:spacing w:after="0"/>
              <w:ind w:right="267" w:firstLine="0"/>
              <w:jc w:val="right"/>
            </w:pPr>
            <w:r>
              <w:rPr>
                <w:color w:val="333333"/>
              </w:rPr>
              <w:t>$3.7</w:t>
            </w:r>
          </w:p>
        </w:tc>
        <w:tc>
          <w:tcPr>
            <w:tcW w:w="1336" w:type="dxa"/>
          </w:tcPr>
          <w:p w14:paraId="045ED538" w14:textId="4A85ECA4" w:rsidR="00D014A8" w:rsidRPr="008E3A9A" w:rsidRDefault="00D014A8" w:rsidP="00D014A8">
            <w:pPr>
              <w:pStyle w:val="Caption"/>
              <w:spacing w:after="0"/>
              <w:ind w:right="303" w:firstLine="0"/>
              <w:jc w:val="right"/>
            </w:pPr>
            <w:r>
              <w:rPr>
                <w:color w:val="333333"/>
              </w:rPr>
              <w:t>103</w:t>
            </w:r>
          </w:p>
        </w:tc>
        <w:tc>
          <w:tcPr>
            <w:tcW w:w="1336" w:type="dxa"/>
          </w:tcPr>
          <w:p w14:paraId="4526881B" w14:textId="7F05FFDB" w:rsidR="00D014A8" w:rsidRPr="008E3A9A" w:rsidRDefault="00D014A8" w:rsidP="00D014A8">
            <w:pPr>
              <w:pStyle w:val="Caption"/>
              <w:spacing w:after="0"/>
              <w:ind w:left="-118" w:right="408" w:firstLine="0"/>
              <w:jc w:val="right"/>
            </w:pPr>
            <w:r>
              <w:rPr>
                <w:color w:val="333333"/>
              </w:rPr>
              <w:t>93</w:t>
            </w:r>
          </w:p>
        </w:tc>
      </w:tr>
      <w:tr w:rsidR="00D014A8" w:rsidRPr="008E3A9A" w14:paraId="6865B45A" w14:textId="77777777" w:rsidTr="00963217">
        <w:trPr>
          <w:trHeight w:val="288"/>
        </w:trPr>
        <w:tc>
          <w:tcPr>
            <w:tcW w:w="1335" w:type="dxa"/>
          </w:tcPr>
          <w:p w14:paraId="2706D574" w14:textId="2FE76485" w:rsidR="00D014A8" w:rsidRPr="008E3A9A" w:rsidRDefault="00D014A8" w:rsidP="00D014A8">
            <w:pPr>
              <w:pStyle w:val="Caption"/>
              <w:spacing w:after="0"/>
              <w:ind w:firstLine="0"/>
            </w:pPr>
            <w:r>
              <w:rPr>
                <w:color w:val="333333"/>
              </w:rPr>
              <w:t>2008</w:t>
            </w:r>
          </w:p>
        </w:tc>
        <w:tc>
          <w:tcPr>
            <w:tcW w:w="1335" w:type="dxa"/>
          </w:tcPr>
          <w:p w14:paraId="4C379124" w14:textId="5E55BCEC" w:rsidR="00D014A8" w:rsidRPr="008E3A9A" w:rsidRDefault="00D014A8" w:rsidP="00D014A8">
            <w:pPr>
              <w:pStyle w:val="Caption"/>
              <w:spacing w:after="0"/>
              <w:ind w:right="133" w:firstLine="0"/>
              <w:jc w:val="right"/>
            </w:pPr>
            <w:r>
              <w:rPr>
                <w:color w:val="333333"/>
              </w:rPr>
              <w:t>1,508,000</w:t>
            </w:r>
          </w:p>
        </w:tc>
        <w:tc>
          <w:tcPr>
            <w:tcW w:w="1336" w:type="dxa"/>
          </w:tcPr>
          <w:p w14:paraId="0AC7EF4B" w14:textId="45E1C515" w:rsidR="00D014A8" w:rsidRPr="008E3A9A" w:rsidRDefault="00D014A8" w:rsidP="00D014A8">
            <w:pPr>
              <w:pStyle w:val="Caption"/>
              <w:tabs>
                <w:tab w:val="decimal" w:pos="725"/>
              </w:tabs>
              <w:spacing w:after="0"/>
              <w:ind w:right="23" w:firstLine="0"/>
              <w:jc w:val="center"/>
            </w:pPr>
            <w:r>
              <w:rPr>
                <w:color w:val="333333"/>
              </w:rPr>
              <w:t>15,710</w:t>
            </w:r>
          </w:p>
        </w:tc>
        <w:tc>
          <w:tcPr>
            <w:tcW w:w="1336" w:type="dxa"/>
          </w:tcPr>
          <w:p w14:paraId="3333C239" w14:textId="56AB46B5" w:rsidR="00D014A8" w:rsidRPr="008E3A9A" w:rsidRDefault="00D014A8" w:rsidP="00D014A8">
            <w:pPr>
              <w:pStyle w:val="Caption"/>
              <w:spacing w:after="0"/>
              <w:ind w:right="133" w:firstLine="0"/>
              <w:jc w:val="right"/>
            </w:pPr>
            <w:r>
              <w:rPr>
                <w:color w:val="333333"/>
              </w:rPr>
              <w:t>1,513,043</w:t>
            </w:r>
          </w:p>
        </w:tc>
        <w:tc>
          <w:tcPr>
            <w:tcW w:w="1336" w:type="dxa"/>
          </w:tcPr>
          <w:p w14:paraId="63AEE477" w14:textId="1FCCFA9C"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477F8850" w14:textId="25600934" w:rsidR="00D014A8" w:rsidRPr="008E3A9A" w:rsidRDefault="00D014A8" w:rsidP="00D014A8">
            <w:pPr>
              <w:pStyle w:val="Caption"/>
              <w:spacing w:after="0"/>
              <w:ind w:right="303" w:firstLine="0"/>
              <w:jc w:val="right"/>
            </w:pPr>
            <w:r>
              <w:rPr>
                <w:color w:val="333333"/>
              </w:rPr>
              <w:t>96</w:t>
            </w:r>
          </w:p>
        </w:tc>
        <w:tc>
          <w:tcPr>
            <w:tcW w:w="1336" w:type="dxa"/>
          </w:tcPr>
          <w:p w14:paraId="029D522A" w14:textId="72F37751" w:rsidR="00D014A8" w:rsidRPr="008E3A9A" w:rsidRDefault="00D014A8" w:rsidP="00D014A8">
            <w:pPr>
              <w:pStyle w:val="Caption"/>
              <w:spacing w:after="0"/>
              <w:ind w:left="-118" w:right="408" w:firstLine="0"/>
              <w:jc w:val="right"/>
            </w:pPr>
            <w:r>
              <w:rPr>
                <w:color w:val="333333"/>
              </w:rPr>
              <w:t>93</w:t>
            </w:r>
          </w:p>
        </w:tc>
      </w:tr>
      <w:tr w:rsidR="00D014A8" w:rsidRPr="008E3A9A" w14:paraId="3BF6E911" w14:textId="77777777" w:rsidTr="00963217">
        <w:trPr>
          <w:trHeight w:val="288"/>
        </w:trPr>
        <w:tc>
          <w:tcPr>
            <w:tcW w:w="1335" w:type="dxa"/>
          </w:tcPr>
          <w:p w14:paraId="20C4C926" w14:textId="7617A845" w:rsidR="00D014A8" w:rsidRPr="008E3A9A" w:rsidRDefault="00D014A8" w:rsidP="00D014A8">
            <w:pPr>
              <w:pStyle w:val="Caption"/>
              <w:spacing w:after="0"/>
              <w:ind w:firstLine="0"/>
            </w:pPr>
            <w:r>
              <w:rPr>
                <w:color w:val="333333"/>
              </w:rPr>
              <w:t>2009</w:t>
            </w:r>
          </w:p>
        </w:tc>
        <w:tc>
          <w:tcPr>
            <w:tcW w:w="1335" w:type="dxa"/>
          </w:tcPr>
          <w:p w14:paraId="3865893A" w14:textId="6E287907" w:rsidR="00D014A8" w:rsidRPr="008E3A9A" w:rsidRDefault="00D014A8" w:rsidP="00D014A8">
            <w:pPr>
              <w:pStyle w:val="Caption"/>
              <w:spacing w:after="0"/>
              <w:ind w:right="133" w:firstLine="0"/>
              <w:jc w:val="right"/>
            </w:pPr>
            <w:r>
              <w:rPr>
                <w:color w:val="333333"/>
              </w:rPr>
              <w:t>1,071,000</w:t>
            </w:r>
          </w:p>
        </w:tc>
        <w:tc>
          <w:tcPr>
            <w:tcW w:w="1336" w:type="dxa"/>
          </w:tcPr>
          <w:p w14:paraId="2A4E486B" w14:textId="2B24EE57" w:rsidR="00D014A8" w:rsidRPr="008E3A9A" w:rsidRDefault="00D014A8" w:rsidP="00D014A8">
            <w:pPr>
              <w:pStyle w:val="Caption"/>
              <w:tabs>
                <w:tab w:val="decimal" w:pos="725"/>
              </w:tabs>
              <w:spacing w:after="0"/>
              <w:ind w:right="23" w:firstLine="0"/>
              <w:jc w:val="center"/>
            </w:pPr>
            <w:r>
              <w:rPr>
                <w:color w:val="333333"/>
              </w:rPr>
              <w:t>12,170</w:t>
            </w:r>
          </w:p>
        </w:tc>
        <w:tc>
          <w:tcPr>
            <w:tcW w:w="1336" w:type="dxa"/>
          </w:tcPr>
          <w:p w14:paraId="183CFC40" w14:textId="7DCFFFE8" w:rsidR="00D014A8" w:rsidRPr="008E3A9A" w:rsidRDefault="00D014A8" w:rsidP="00D014A8">
            <w:pPr>
              <w:pStyle w:val="Caption"/>
              <w:spacing w:after="0"/>
              <w:ind w:right="133" w:firstLine="0"/>
              <w:jc w:val="right"/>
            </w:pPr>
            <w:r>
              <w:rPr>
                <w:color w:val="333333"/>
              </w:rPr>
              <w:t>1,069,217</w:t>
            </w:r>
          </w:p>
        </w:tc>
        <w:tc>
          <w:tcPr>
            <w:tcW w:w="1336" w:type="dxa"/>
          </w:tcPr>
          <w:p w14:paraId="76A5F2BF" w14:textId="29AB42A9" w:rsidR="00D014A8" w:rsidRPr="008E3A9A" w:rsidRDefault="00D014A8" w:rsidP="00D014A8">
            <w:pPr>
              <w:pStyle w:val="Caption"/>
              <w:tabs>
                <w:tab w:val="decimal" w:pos="756"/>
              </w:tabs>
              <w:spacing w:after="0"/>
              <w:ind w:right="267" w:firstLine="0"/>
              <w:jc w:val="right"/>
            </w:pPr>
            <w:r>
              <w:rPr>
                <w:color w:val="333333"/>
              </w:rPr>
              <w:t>$3.3</w:t>
            </w:r>
          </w:p>
        </w:tc>
        <w:tc>
          <w:tcPr>
            <w:tcW w:w="1336" w:type="dxa"/>
          </w:tcPr>
          <w:p w14:paraId="575E7EE0" w14:textId="082C1677" w:rsidR="00D014A8" w:rsidRPr="008E3A9A" w:rsidRDefault="00D014A8" w:rsidP="00D014A8">
            <w:pPr>
              <w:pStyle w:val="Caption"/>
              <w:spacing w:after="0"/>
              <w:ind w:right="303" w:firstLine="0"/>
              <w:jc w:val="right"/>
            </w:pPr>
            <w:r>
              <w:rPr>
                <w:color w:val="333333"/>
              </w:rPr>
              <w:t>88</w:t>
            </w:r>
          </w:p>
        </w:tc>
        <w:tc>
          <w:tcPr>
            <w:tcW w:w="1336" w:type="dxa"/>
          </w:tcPr>
          <w:p w14:paraId="5F362A05" w14:textId="5C53960E" w:rsidR="00D014A8" w:rsidRPr="008E3A9A" w:rsidRDefault="00D014A8" w:rsidP="00D014A8">
            <w:pPr>
              <w:pStyle w:val="Caption"/>
              <w:spacing w:after="0"/>
              <w:ind w:left="-118" w:right="408" w:firstLine="0"/>
              <w:jc w:val="right"/>
            </w:pPr>
            <w:r>
              <w:rPr>
                <w:color w:val="333333"/>
              </w:rPr>
              <w:t>93</w:t>
            </w:r>
          </w:p>
        </w:tc>
      </w:tr>
      <w:tr w:rsidR="00D014A8" w:rsidRPr="008E3A9A" w14:paraId="329E2E43" w14:textId="77777777" w:rsidTr="00963217">
        <w:trPr>
          <w:trHeight w:val="288"/>
        </w:trPr>
        <w:tc>
          <w:tcPr>
            <w:tcW w:w="1335" w:type="dxa"/>
          </w:tcPr>
          <w:p w14:paraId="0A58168F" w14:textId="496F71A7" w:rsidR="00D014A8" w:rsidRPr="008E3A9A" w:rsidRDefault="00D014A8" w:rsidP="00D014A8">
            <w:pPr>
              <w:pStyle w:val="Caption"/>
              <w:spacing w:after="0"/>
              <w:ind w:firstLine="0"/>
            </w:pPr>
            <w:r>
              <w:rPr>
                <w:color w:val="333333"/>
              </w:rPr>
              <w:t>2010</w:t>
            </w:r>
          </w:p>
        </w:tc>
        <w:tc>
          <w:tcPr>
            <w:tcW w:w="1335" w:type="dxa"/>
          </w:tcPr>
          <w:p w14:paraId="70661635" w14:textId="5351D9F1" w:rsidR="00D014A8" w:rsidRPr="008E3A9A" w:rsidRDefault="00D014A8" w:rsidP="00D014A8">
            <w:pPr>
              <w:pStyle w:val="Caption"/>
              <w:spacing w:after="0"/>
              <w:ind w:right="133" w:firstLine="0"/>
              <w:jc w:val="right"/>
            </w:pPr>
            <w:r>
              <w:rPr>
                <w:color w:val="333333"/>
              </w:rPr>
              <w:t>1,063,000</w:t>
            </w:r>
          </w:p>
        </w:tc>
        <w:tc>
          <w:tcPr>
            <w:tcW w:w="1336" w:type="dxa"/>
          </w:tcPr>
          <w:p w14:paraId="176EDA2E" w14:textId="03B3DFB7" w:rsidR="00D014A8" w:rsidRPr="008E3A9A" w:rsidRDefault="00D014A8" w:rsidP="00D014A8">
            <w:pPr>
              <w:pStyle w:val="Caption"/>
              <w:tabs>
                <w:tab w:val="decimal" w:pos="725"/>
              </w:tabs>
              <w:spacing w:after="0"/>
              <w:ind w:right="23" w:firstLine="0"/>
              <w:jc w:val="center"/>
            </w:pPr>
            <w:r>
              <w:rPr>
                <w:color w:val="333333"/>
              </w:rPr>
              <w:t>12,218</w:t>
            </w:r>
          </w:p>
        </w:tc>
        <w:tc>
          <w:tcPr>
            <w:tcW w:w="1336" w:type="dxa"/>
          </w:tcPr>
          <w:p w14:paraId="12B4D1FB" w14:textId="016FCBDD" w:rsidR="00D014A8" w:rsidRPr="008E3A9A" w:rsidRDefault="00D014A8" w:rsidP="00D014A8">
            <w:pPr>
              <w:pStyle w:val="Caption"/>
              <w:spacing w:after="0"/>
              <w:ind w:right="133" w:firstLine="0"/>
              <w:jc w:val="right"/>
            </w:pPr>
            <w:r>
              <w:rPr>
                <w:color w:val="333333"/>
              </w:rPr>
              <w:t>1,054,279</w:t>
            </w:r>
          </w:p>
        </w:tc>
        <w:tc>
          <w:tcPr>
            <w:tcW w:w="1336" w:type="dxa"/>
          </w:tcPr>
          <w:p w14:paraId="3DE857A9" w14:textId="644413FD" w:rsidR="00D014A8" w:rsidRPr="008E3A9A" w:rsidRDefault="00D014A8" w:rsidP="00D014A8">
            <w:pPr>
              <w:pStyle w:val="Caption"/>
              <w:tabs>
                <w:tab w:val="decimal" w:pos="756"/>
              </w:tabs>
              <w:spacing w:after="0"/>
              <w:ind w:right="267" w:firstLine="0"/>
              <w:jc w:val="right"/>
            </w:pPr>
            <w:r>
              <w:rPr>
                <w:color w:val="333333"/>
              </w:rPr>
              <w:t>$3.8</w:t>
            </w:r>
          </w:p>
        </w:tc>
        <w:tc>
          <w:tcPr>
            <w:tcW w:w="1336" w:type="dxa"/>
          </w:tcPr>
          <w:p w14:paraId="1577C131" w14:textId="309B7BAE" w:rsidR="00D014A8" w:rsidRPr="008E3A9A" w:rsidRDefault="00D014A8" w:rsidP="00D014A8">
            <w:pPr>
              <w:pStyle w:val="Caption"/>
              <w:spacing w:after="0"/>
              <w:ind w:right="303" w:firstLine="0"/>
              <w:jc w:val="right"/>
            </w:pPr>
            <w:r>
              <w:rPr>
                <w:color w:val="333333"/>
              </w:rPr>
              <w:t>87</w:t>
            </w:r>
          </w:p>
        </w:tc>
        <w:tc>
          <w:tcPr>
            <w:tcW w:w="1336" w:type="dxa"/>
          </w:tcPr>
          <w:p w14:paraId="2E3B43A0" w14:textId="74219FFC" w:rsidR="00D014A8" w:rsidRPr="008E3A9A" w:rsidRDefault="00D014A8" w:rsidP="00D014A8">
            <w:pPr>
              <w:pStyle w:val="Caption"/>
              <w:spacing w:after="0"/>
              <w:ind w:left="-118" w:right="408" w:firstLine="0"/>
              <w:jc w:val="right"/>
            </w:pPr>
            <w:r>
              <w:rPr>
                <w:color w:val="333333"/>
              </w:rPr>
              <w:t>93</w:t>
            </w:r>
          </w:p>
        </w:tc>
      </w:tr>
      <w:tr w:rsidR="00D014A8" w:rsidRPr="008E3A9A" w14:paraId="0900F3DB" w14:textId="77777777" w:rsidTr="00963217">
        <w:trPr>
          <w:trHeight w:val="288"/>
        </w:trPr>
        <w:tc>
          <w:tcPr>
            <w:tcW w:w="1335" w:type="dxa"/>
          </w:tcPr>
          <w:p w14:paraId="796191B5" w14:textId="24922550" w:rsidR="00D014A8" w:rsidRPr="008E3A9A" w:rsidRDefault="00D014A8" w:rsidP="00D014A8">
            <w:pPr>
              <w:pStyle w:val="Caption"/>
              <w:spacing w:after="0"/>
              <w:ind w:firstLine="0"/>
            </w:pPr>
            <w:r>
              <w:rPr>
                <w:color w:val="333333"/>
              </w:rPr>
              <w:t>2011</w:t>
            </w:r>
          </w:p>
        </w:tc>
        <w:tc>
          <w:tcPr>
            <w:tcW w:w="1335" w:type="dxa"/>
          </w:tcPr>
          <w:p w14:paraId="2F1FD6FF" w14:textId="57B6355C" w:rsidR="00D014A8" w:rsidRPr="008E3A9A" w:rsidRDefault="00D014A8" w:rsidP="00D014A8">
            <w:pPr>
              <w:pStyle w:val="Caption"/>
              <w:spacing w:after="0"/>
              <w:ind w:right="133" w:firstLine="0"/>
              <w:jc w:val="right"/>
            </w:pPr>
            <w:r>
              <w:rPr>
                <w:color w:val="333333"/>
              </w:rPr>
              <w:t>880,000</w:t>
            </w:r>
          </w:p>
        </w:tc>
        <w:tc>
          <w:tcPr>
            <w:tcW w:w="1336" w:type="dxa"/>
          </w:tcPr>
          <w:p w14:paraId="7387D36B" w14:textId="57714123" w:rsidR="00D014A8" w:rsidRPr="008E3A9A" w:rsidRDefault="00D014A8" w:rsidP="00D014A8">
            <w:pPr>
              <w:pStyle w:val="Caption"/>
              <w:tabs>
                <w:tab w:val="decimal" w:pos="725"/>
              </w:tabs>
              <w:spacing w:after="0"/>
              <w:ind w:right="23" w:firstLine="0"/>
              <w:jc w:val="center"/>
            </w:pPr>
            <w:r>
              <w:rPr>
                <w:color w:val="333333"/>
              </w:rPr>
              <w:t>10,602</w:t>
            </w:r>
          </w:p>
        </w:tc>
        <w:tc>
          <w:tcPr>
            <w:tcW w:w="1336" w:type="dxa"/>
          </w:tcPr>
          <w:p w14:paraId="3CC6A775" w14:textId="67D4103A" w:rsidR="00D014A8" w:rsidRPr="008E3A9A" w:rsidRDefault="00D014A8" w:rsidP="00D014A8">
            <w:pPr>
              <w:pStyle w:val="Caption"/>
              <w:spacing w:after="0"/>
              <w:ind w:right="133" w:firstLine="0"/>
              <w:jc w:val="right"/>
            </w:pPr>
            <w:r>
              <w:rPr>
                <w:color w:val="333333"/>
              </w:rPr>
              <w:t>882,777</w:t>
            </w:r>
          </w:p>
        </w:tc>
        <w:tc>
          <w:tcPr>
            <w:tcW w:w="1336" w:type="dxa"/>
          </w:tcPr>
          <w:p w14:paraId="2C130973" w14:textId="2A3F8946" w:rsidR="00D014A8" w:rsidRPr="008E3A9A" w:rsidRDefault="00D014A8" w:rsidP="00D014A8">
            <w:pPr>
              <w:pStyle w:val="Caption"/>
              <w:tabs>
                <w:tab w:val="decimal" w:pos="756"/>
              </w:tabs>
              <w:spacing w:after="0"/>
              <w:ind w:right="267" w:firstLine="0"/>
              <w:jc w:val="right"/>
            </w:pPr>
            <w:r>
              <w:rPr>
                <w:color w:val="333333"/>
              </w:rPr>
              <w:t>$4.4</w:t>
            </w:r>
          </w:p>
        </w:tc>
        <w:tc>
          <w:tcPr>
            <w:tcW w:w="1336" w:type="dxa"/>
          </w:tcPr>
          <w:p w14:paraId="715E415D" w14:textId="335B420F" w:rsidR="00D014A8" w:rsidRPr="008E3A9A" w:rsidRDefault="00D014A8" w:rsidP="00D014A8">
            <w:pPr>
              <w:pStyle w:val="Caption"/>
              <w:spacing w:after="0"/>
              <w:ind w:right="303" w:firstLine="0"/>
              <w:jc w:val="right"/>
            </w:pPr>
            <w:r>
              <w:rPr>
                <w:color w:val="333333"/>
              </w:rPr>
              <w:t>83</w:t>
            </w:r>
          </w:p>
        </w:tc>
        <w:tc>
          <w:tcPr>
            <w:tcW w:w="1336" w:type="dxa"/>
          </w:tcPr>
          <w:p w14:paraId="47FE7CA7" w14:textId="1DF86C11" w:rsidR="00D014A8" w:rsidRPr="008E3A9A" w:rsidRDefault="00D014A8" w:rsidP="00D014A8">
            <w:pPr>
              <w:pStyle w:val="Caption"/>
              <w:spacing w:after="0"/>
              <w:ind w:left="-118" w:right="408" w:firstLine="0"/>
              <w:jc w:val="right"/>
            </w:pPr>
            <w:r>
              <w:rPr>
                <w:color w:val="333333"/>
              </w:rPr>
              <w:t>93</w:t>
            </w:r>
          </w:p>
        </w:tc>
      </w:tr>
      <w:tr w:rsidR="00D014A8" w:rsidRPr="008E3A9A" w14:paraId="29EF2A5F" w14:textId="77777777" w:rsidTr="00963217">
        <w:trPr>
          <w:trHeight w:val="288"/>
        </w:trPr>
        <w:tc>
          <w:tcPr>
            <w:tcW w:w="1335" w:type="dxa"/>
          </w:tcPr>
          <w:p w14:paraId="0497BC3A" w14:textId="3753E185" w:rsidR="00D014A8" w:rsidRPr="008E3A9A" w:rsidRDefault="00D014A8" w:rsidP="00D014A8">
            <w:pPr>
              <w:pStyle w:val="Caption"/>
              <w:spacing w:after="0"/>
              <w:ind w:firstLine="0"/>
            </w:pPr>
            <w:r>
              <w:rPr>
                <w:color w:val="333333"/>
              </w:rPr>
              <w:t>2012</w:t>
            </w:r>
          </w:p>
        </w:tc>
        <w:tc>
          <w:tcPr>
            <w:tcW w:w="1335" w:type="dxa"/>
          </w:tcPr>
          <w:p w14:paraId="4C1CC23B" w14:textId="118736FD" w:rsidR="00D014A8" w:rsidRPr="008E3A9A" w:rsidRDefault="00D014A8" w:rsidP="00D014A8">
            <w:pPr>
              <w:pStyle w:val="Caption"/>
              <w:spacing w:after="0"/>
              <w:ind w:right="133" w:firstLine="0"/>
              <w:jc w:val="right"/>
            </w:pPr>
            <w:r>
              <w:rPr>
                <w:color w:val="333333"/>
              </w:rPr>
              <w:t>975,000</w:t>
            </w:r>
          </w:p>
        </w:tc>
        <w:tc>
          <w:tcPr>
            <w:tcW w:w="1336" w:type="dxa"/>
          </w:tcPr>
          <w:p w14:paraId="06541E04" w14:textId="62B6D566" w:rsidR="00D014A8" w:rsidRPr="008E3A9A" w:rsidRDefault="00D014A8" w:rsidP="00D014A8">
            <w:pPr>
              <w:pStyle w:val="Caption"/>
              <w:tabs>
                <w:tab w:val="decimal" w:pos="725"/>
              </w:tabs>
              <w:spacing w:after="0"/>
              <w:ind w:right="23" w:firstLine="0"/>
              <w:jc w:val="center"/>
            </w:pPr>
            <w:r>
              <w:rPr>
                <w:color w:val="333333"/>
              </w:rPr>
              <w:t>12,342</w:t>
            </w:r>
          </w:p>
        </w:tc>
        <w:tc>
          <w:tcPr>
            <w:tcW w:w="1336" w:type="dxa"/>
          </w:tcPr>
          <w:p w14:paraId="641024FE" w14:textId="0B7240A6" w:rsidR="00D014A8" w:rsidRPr="008E3A9A" w:rsidRDefault="00D014A8" w:rsidP="00D014A8">
            <w:pPr>
              <w:pStyle w:val="Caption"/>
              <w:spacing w:after="0"/>
              <w:ind w:right="133" w:firstLine="0"/>
              <w:jc w:val="right"/>
            </w:pPr>
            <w:r>
              <w:rPr>
                <w:color w:val="333333"/>
              </w:rPr>
              <w:t>969,775</w:t>
            </w:r>
          </w:p>
        </w:tc>
        <w:tc>
          <w:tcPr>
            <w:tcW w:w="1336" w:type="dxa"/>
          </w:tcPr>
          <w:p w14:paraId="5A67FE30" w14:textId="21D3CE9D" w:rsidR="00D014A8" w:rsidRPr="008E3A9A" w:rsidRDefault="00D014A8" w:rsidP="00D014A8">
            <w:pPr>
              <w:pStyle w:val="Caption"/>
              <w:tabs>
                <w:tab w:val="decimal" w:pos="756"/>
              </w:tabs>
              <w:spacing w:after="0"/>
              <w:ind w:right="267" w:firstLine="0"/>
              <w:jc w:val="right"/>
            </w:pPr>
            <w:r>
              <w:rPr>
                <w:color w:val="333333"/>
              </w:rPr>
              <w:t>$3.9</w:t>
            </w:r>
          </w:p>
        </w:tc>
        <w:tc>
          <w:tcPr>
            <w:tcW w:w="1336" w:type="dxa"/>
          </w:tcPr>
          <w:p w14:paraId="628F5013" w14:textId="7C7E32C3" w:rsidR="00D014A8" w:rsidRPr="008E3A9A" w:rsidRDefault="00D014A8" w:rsidP="00D014A8">
            <w:pPr>
              <w:pStyle w:val="Caption"/>
              <w:spacing w:after="0"/>
              <w:ind w:right="303" w:firstLine="0"/>
              <w:jc w:val="right"/>
            </w:pPr>
            <w:r>
              <w:rPr>
                <w:color w:val="333333"/>
              </w:rPr>
              <w:t>79</w:t>
            </w:r>
          </w:p>
        </w:tc>
        <w:tc>
          <w:tcPr>
            <w:tcW w:w="1336" w:type="dxa"/>
          </w:tcPr>
          <w:p w14:paraId="2EFFE489" w14:textId="74286231" w:rsidR="00D014A8" w:rsidRPr="008E3A9A" w:rsidRDefault="00D014A8" w:rsidP="00D014A8">
            <w:pPr>
              <w:pStyle w:val="Caption"/>
              <w:spacing w:after="0"/>
              <w:ind w:left="-118" w:right="408" w:firstLine="0"/>
              <w:jc w:val="right"/>
            </w:pPr>
            <w:r>
              <w:rPr>
                <w:color w:val="333333"/>
              </w:rPr>
              <w:t>93</w:t>
            </w:r>
          </w:p>
        </w:tc>
      </w:tr>
      <w:tr w:rsidR="00D014A8" w:rsidRPr="008E3A9A" w14:paraId="638755BA" w14:textId="77777777" w:rsidTr="00963217">
        <w:trPr>
          <w:trHeight w:val="288"/>
        </w:trPr>
        <w:tc>
          <w:tcPr>
            <w:tcW w:w="1335" w:type="dxa"/>
          </w:tcPr>
          <w:p w14:paraId="573946BE" w14:textId="19C3745A" w:rsidR="00D014A8" w:rsidRPr="008E3A9A" w:rsidRDefault="00D014A8" w:rsidP="00D014A8">
            <w:pPr>
              <w:pStyle w:val="Caption"/>
              <w:spacing w:after="0"/>
              <w:ind w:firstLine="0"/>
            </w:pPr>
            <w:r>
              <w:rPr>
                <w:color w:val="333333"/>
              </w:rPr>
              <w:t>2013</w:t>
            </w:r>
          </w:p>
        </w:tc>
        <w:tc>
          <w:tcPr>
            <w:tcW w:w="1335" w:type="dxa"/>
          </w:tcPr>
          <w:p w14:paraId="4B5BC4C2" w14:textId="68FF1718" w:rsidR="00D014A8" w:rsidRPr="008E3A9A" w:rsidRDefault="00D014A8" w:rsidP="00D014A8">
            <w:pPr>
              <w:pStyle w:val="Caption"/>
              <w:spacing w:after="0"/>
              <w:ind w:right="133" w:firstLine="0"/>
              <w:jc w:val="right"/>
            </w:pPr>
            <w:r>
              <w:rPr>
                <w:color w:val="333333"/>
              </w:rPr>
              <w:t>1,002,162</w:t>
            </w:r>
          </w:p>
        </w:tc>
        <w:tc>
          <w:tcPr>
            <w:tcW w:w="1336" w:type="dxa"/>
          </w:tcPr>
          <w:p w14:paraId="1A98293C" w14:textId="53144187" w:rsidR="00D014A8" w:rsidRPr="008E3A9A" w:rsidRDefault="00D014A8" w:rsidP="00D014A8">
            <w:pPr>
              <w:pStyle w:val="Caption"/>
              <w:tabs>
                <w:tab w:val="decimal" w:pos="725"/>
              </w:tabs>
              <w:spacing w:after="0"/>
              <w:ind w:right="23" w:firstLine="0"/>
              <w:jc w:val="center"/>
            </w:pPr>
            <w:r>
              <w:rPr>
                <w:color w:val="333333"/>
              </w:rPr>
              <w:t>12,848</w:t>
            </w:r>
          </w:p>
        </w:tc>
        <w:tc>
          <w:tcPr>
            <w:tcW w:w="1336" w:type="dxa"/>
          </w:tcPr>
          <w:p w14:paraId="5A72A5B5" w14:textId="0E5C6DC6" w:rsidR="00D014A8" w:rsidRPr="008E3A9A" w:rsidRDefault="00D014A8" w:rsidP="00D014A8">
            <w:pPr>
              <w:pStyle w:val="Caption"/>
              <w:spacing w:after="0"/>
              <w:ind w:right="133" w:firstLine="0"/>
              <w:jc w:val="right"/>
            </w:pPr>
            <w:r>
              <w:rPr>
                <w:color w:val="333333"/>
              </w:rPr>
              <w:t>972,740</w:t>
            </w:r>
          </w:p>
        </w:tc>
        <w:tc>
          <w:tcPr>
            <w:tcW w:w="1336" w:type="dxa"/>
          </w:tcPr>
          <w:p w14:paraId="7B4BF275" w14:textId="1CAD9C8A" w:rsidR="00D014A8" w:rsidRPr="008E3A9A" w:rsidRDefault="00D014A8" w:rsidP="00D014A8">
            <w:pPr>
              <w:pStyle w:val="Caption"/>
              <w:tabs>
                <w:tab w:val="decimal" w:pos="756"/>
              </w:tabs>
              <w:spacing w:after="0"/>
              <w:ind w:right="267" w:firstLine="0"/>
              <w:jc w:val="right"/>
            </w:pPr>
            <w:r>
              <w:rPr>
                <w:color w:val="333333"/>
              </w:rPr>
              <w:t>$2.6</w:t>
            </w:r>
          </w:p>
        </w:tc>
        <w:tc>
          <w:tcPr>
            <w:tcW w:w="1336" w:type="dxa"/>
          </w:tcPr>
          <w:p w14:paraId="2BA16D50" w14:textId="7F0EEC60" w:rsidR="00D014A8" w:rsidRPr="008E3A9A" w:rsidRDefault="00D014A8" w:rsidP="00D014A8">
            <w:pPr>
              <w:pStyle w:val="Caption"/>
              <w:spacing w:after="0"/>
              <w:ind w:right="303" w:firstLine="0"/>
              <w:jc w:val="right"/>
            </w:pPr>
            <w:r>
              <w:rPr>
                <w:color w:val="333333"/>
              </w:rPr>
              <w:t>78</w:t>
            </w:r>
          </w:p>
        </w:tc>
        <w:tc>
          <w:tcPr>
            <w:tcW w:w="1336" w:type="dxa"/>
          </w:tcPr>
          <w:p w14:paraId="6AEB64CF" w14:textId="5EC7DE19" w:rsidR="00D014A8" w:rsidRPr="008E3A9A" w:rsidRDefault="00D014A8" w:rsidP="00D014A8">
            <w:pPr>
              <w:pStyle w:val="Caption"/>
              <w:spacing w:after="0"/>
              <w:ind w:left="-118" w:right="408" w:firstLine="0"/>
              <w:jc w:val="right"/>
            </w:pPr>
            <w:r>
              <w:rPr>
                <w:color w:val="333333"/>
              </w:rPr>
              <w:t>93</w:t>
            </w:r>
          </w:p>
        </w:tc>
      </w:tr>
      <w:tr w:rsidR="00D014A8" w:rsidRPr="008E3A9A" w14:paraId="33BF43F5" w14:textId="77777777" w:rsidTr="00963217">
        <w:trPr>
          <w:trHeight w:val="288"/>
        </w:trPr>
        <w:tc>
          <w:tcPr>
            <w:tcW w:w="1335" w:type="dxa"/>
          </w:tcPr>
          <w:p w14:paraId="59F0BC93" w14:textId="05C550F1" w:rsidR="00D014A8" w:rsidRPr="008E3A9A" w:rsidRDefault="00D014A8" w:rsidP="00D014A8">
            <w:pPr>
              <w:pStyle w:val="Caption"/>
              <w:spacing w:after="0"/>
              <w:ind w:firstLine="0"/>
            </w:pPr>
            <w:r>
              <w:rPr>
                <w:color w:val="333333"/>
              </w:rPr>
              <w:t>2014</w:t>
            </w:r>
          </w:p>
        </w:tc>
        <w:tc>
          <w:tcPr>
            <w:tcW w:w="1335" w:type="dxa"/>
          </w:tcPr>
          <w:p w14:paraId="037F44D9" w14:textId="1D0B2F64" w:rsidR="00D014A8" w:rsidRPr="008E3A9A" w:rsidRDefault="00D014A8" w:rsidP="00D014A8">
            <w:pPr>
              <w:pStyle w:val="Caption"/>
              <w:spacing w:after="0"/>
              <w:ind w:right="133" w:firstLine="0"/>
              <w:jc w:val="right"/>
            </w:pPr>
            <w:r>
              <w:rPr>
                <w:color w:val="333333"/>
              </w:rPr>
              <w:t>745,774</w:t>
            </w:r>
          </w:p>
        </w:tc>
        <w:tc>
          <w:tcPr>
            <w:tcW w:w="1336" w:type="dxa"/>
          </w:tcPr>
          <w:p w14:paraId="4480EC75" w14:textId="34FEF8D9" w:rsidR="00D014A8" w:rsidRPr="008E3A9A" w:rsidRDefault="00D014A8" w:rsidP="00D014A8">
            <w:pPr>
              <w:pStyle w:val="Caption"/>
              <w:tabs>
                <w:tab w:val="decimal" w:pos="725"/>
              </w:tabs>
              <w:spacing w:after="0"/>
              <w:ind w:right="23" w:firstLine="0"/>
              <w:jc w:val="center"/>
            </w:pPr>
            <w:r>
              <w:rPr>
                <w:color w:val="333333"/>
              </w:rPr>
              <w:t>9,561</w:t>
            </w:r>
          </w:p>
        </w:tc>
        <w:tc>
          <w:tcPr>
            <w:tcW w:w="1336" w:type="dxa"/>
          </w:tcPr>
          <w:p w14:paraId="20FC241D" w14:textId="165D477D" w:rsidR="00D014A8" w:rsidRPr="008E3A9A" w:rsidRDefault="00D014A8" w:rsidP="00D014A8">
            <w:pPr>
              <w:pStyle w:val="Caption"/>
              <w:spacing w:after="0"/>
              <w:ind w:right="133" w:firstLine="0"/>
              <w:jc w:val="right"/>
            </w:pPr>
            <w:r>
              <w:rPr>
                <w:color w:val="333333"/>
              </w:rPr>
              <w:t>773,534</w:t>
            </w:r>
          </w:p>
        </w:tc>
        <w:tc>
          <w:tcPr>
            <w:tcW w:w="1336" w:type="dxa"/>
          </w:tcPr>
          <w:p w14:paraId="04023DB0" w14:textId="07C8F1CB" w:rsidR="00D014A8" w:rsidRPr="008E3A9A" w:rsidRDefault="00D014A8" w:rsidP="00D014A8">
            <w:pPr>
              <w:pStyle w:val="Caption"/>
              <w:tabs>
                <w:tab w:val="decimal" w:pos="756"/>
              </w:tabs>
              <w:spacing w:after="0"/>
              <w:ind w:right="267" w:firstLine="0"/>
              <w:jc w:val="right"/>
            </w:pPr>
            <w:r>
              <w:rPr>
                <w:color w:val="333333"/>
              </w:rPr>
              <w:t>$2.7</w:t>
            </w:r>
          </w:p>
        </w:tc>
        <w:tc>
          <w:tcPr>
            <w:tcW w:w="1336" w:type="dxa"/>
          </w:tcPr>
          <w:p w14:paraId="6505318C" w14:textId="25AA1CC7" w:rsidR="00D014A8" w:rsidRPr="008E3A9A" w:rsidRDefault="00D014A8" w:rsidP="00D014A8">
            <w:pPr>
              <w:pStyle w:val="Caption"/>
              <w:spacing w:after="0"/>
              <w:ind w:right="303" w:firstLine="0"/>
              <w:jc w:val="right"/>
            </w:pPr>
            <w:r>
              <w:rPr>
                <w:color w:val="333333"/>
              </w:rPr>
              <w:t>78</w:t>
            </w:r>
          </w:p>
        </w:tc>
        <w:tc>
          <w:tcPr>
            <w:tcW w:w="1336" w:type="dxa"/>
          </w:tcPr>
          <w:p w14:paraId="134AB2EF" w14:textId="5A4579D1" w:rsidR="00D014A8" w:rsidRPr="008E3A9A" w:rsidRDefault="00D014A8" w:rsidP="00D014A8">
            <w:pPr>
              <w:pStyle w:val="Caption"/>
              <w:spacing w:after="0"/>
              <w:ind w:left="-118" w:right="408" w:firstLine="0"/>
              <w:jc w:val="right"/>
            </w:pPr>
            <w:r>
              <w:rPr>
                <w:color w:val="333333"/>
              </w:rPr>
              <w:t>93</w:t>
            </w:r>
          </w:p>
        </w:tc>
      </w:tr>
      <w:tr w:rsidR="00D014A8" w:rsidRPr="008E3A9A" w14:paraId="23459043" w14:textId="77777777" w:rsidTr="00963217">
        <w:trPr>
          <w:trHeight w:val="288"/>
        </w:trPr>
        <w:tc>
          <w:tcPr>
            <w:tcW w:w="1335" w:type="dxa"/>
          </w:tcPr>
          <w:p w14:paraId="4B9ECC45" w14:textId="7ECE5EF4" w:rsidR="00D014A8" w:rsidRPr="008E3A9A" w:rsidRDefault="00D014A8" w:rsidP="00D014A8">
            <w:pPr>
              <w:pStyle w:val="Caption"/>
              <w:spacing w:after="0"/>
              <w:ind w:firstLine="0"/>
            </w:pPr>
            <w:r>
              <w:rPr>
                <w:color w:val="333333"/>
              </w:rPr>
              <w:t>2015</w:t>
            </w:r>
          </w:p>
        </w:tc>
        <w:tc>
          <w:tcPr>
            <w:tcW w:w="1335" w:type="dxa"/>
          </w:tcPr>
          <w:p w14:paraId="260F4ABC" w14:textId="623EEDC5" w:rsidR="00D014A8" w:rsidRPr="008E3A9A" w:rsidRDefault="00D014A8" w:rsidP="00D014A8">
            <w:pPr>
              <w:pStyle w:val="Caption"/>
              <w:spacing w:after="0"/>
              <w:ind w:right="133" w:firstLine="0"/>
              <w:jc w:val="right"/>
            </w:pPr>
            <w:r>
              <w:rPr>
                <w:color w:val="333333"/>
              </w:rPr>
              <w:t>786,748</w:t>
            </w:r>
          </w:p>
        </w:tc>
        <w:tc>
          <w:tcPr>
            <w:tcW w:w="1336" w:type="dxa"/>
          </w:tcPr>
          <w:p w14:paraId="33B2D5B4" w14:textId="312C863C" w:rsidR="00D014A8" w:rsidRPr="008E3A9A" w:rsidRDefault="00D014A8" w:rsidP="00D014A8">
            <w:pPr>
              <w:pStyle w:val="Caption"/>
              <w:tabs>
                <w:tab w:val="decimal" w:pos="725"/>
              </w:tabs>
              <w:spacing w:after="0"/>
              <w:ind w:right="23" w:firstLine="0"/>
              <w:jc w:val="center"/>
            </w:pPr>
            <w:r>
              <w:rPr>
                <w:color w:val="333333"/>
              </w:rPr>
              <w:t>10,087</w:t>
            </w:r>
          </w:p>
        </w:tc>
        <w:tc>
          <w:tcPr>
            <w:tcW w:w="1336" w:type="dxa"/>
          </w:tcPr>
          <w:p w14:paraId="6EBD3833" w14:textId="251DED2C" w:rsidR="00D014A8" w:rsidRPr="008E3A9A" w:rsidRDefault="00D014A8" w:rsidP="00D014A8">
            <w:pPr>
              <w:pStyle w:val="Caption"/>
              <w:spacing w:after="0"/>
              <w:ind w:right="133" w:firstLine="0"/>
              <w:jc w:val="right"/>
            </w:pPr>
            <w:r>
              <w:rPr>
                <w:color w:val="333333"/>
              </w:rPr>
              <w:t>781,702</w:t>
            </w:r>
          </w:p>
        </w:tc>
        <w:tc>
          <w:tcPr>
            <w:tcW w:w="1336" w:type="dxa"/>
          </w:tcPr>
          <w:p w14:paraId="6C21E640" w14:textId="61F0C40A" w:rsidR="00D014A8" w:rsidRPr="008E3A9A" w:rsidRDefault="00D014A8" w:rsidP="00D014A8">
            <w:pPr>
              <w:pStyle w:val="Caption"/>
              <w:tabs>
                <w:tab w:val="decimal" w:pos="756"/>
              </w:tabs>
              <w:spacing w:after="0"/>
              <w:ind w:right="267" w:firstLine="0"/>
              <w:jc w:val="right"/>
            </w:pPr>
            <w:r>
              <w:rPr>
                <w:color w:val="333333"/>
              </w:rPr>
              <w:t>$3.1</w:t>
            </w:r>
          </w:p>
        </w:tc>
        <w:tc>
          <w:tcPr>
            <w:tcW w:w="1336" w:type="dxa"/>
          </w:tcPr>
          <w:p w14:paraId="6B8B0A7A" w14:textId="7756DDF0" w:rsidR="00D014A8" w:rsidRPr="008E3A9A" w:rsidRDefault="00D014A8" w:rsidP="00D014A8">
            <w:pPr>
              <w:pStyle w:val="Caption"/>
              <w:spacing w:after="0"/>
              <w:ind w:right="303" w:firstLine="0"/>
              <w:jc w:val="right"/>
            </w:pPr>
            <w:r>
              <w:rPr>
                <w:color w:val="333333"/>
              </w:rPr>
              <w:t>78</w:t>
            </w:r>
          </w:p>
        </w:tc>
        <w:tc>
          <w:tcPr>
            <w:tcW w:w="1336" w:type="dxa"/>
          </w:tcPr>
          <w:p w14:paraId="501DD372" w14:textId="7922801B" w:rsidR="00D014A8" w:rsidRPr="008E3A9A" w:rsidRDefault="00D014A8" w:rsidP="00D014A8">
            <w:pPr>
              <w:pStyle w:val="Caption"/>
              <w:spacing w:after="0"/>
              <w:ind w:left="-118" w:right="408" w:firstLine="0"/>
              <w:jc w:val="right"/>
            </w:pPr>
            <w:r>
              <w:rPr>
                <w:color w:val="333333"/>
              </w:rPr>
              <w:t>93</w:t>
            </w:r>
          </w:p>
        </w:tc>
      </w:tr>
      <w:tr w:rsidR="00D014A8" w:rsidRPr="008E3A9A" w14:paraId="52264B7A" w14:textId="77777777" w:rsidTr="00963217">
        <w:trPr>
          <w:trHeight w:val="288"/>
        </w:trPr>
        <w:tc>
          <w:tcPr>
            <w:tcW w:w="1335" w:type="dxa"/>
          </w:tcPr>
          <w:p w14:paraId="3EBC17A2" w14:textId="0A21DD7F" w:rsidR="00D014A8" w:rsidRPr="008E3A9A" w:rsidRDefault="00D014A8" w:rsidP="00D014A8">
            <w:pPr>
              <w:pStyle w:val="Caption"/>
              <w:spacing w:after="0"/>
              <w:ind w:firstLine="0"/>
            </w:pPr>
            <w:r>
              <w:rPr>
                <w:color w:val="333333"/>
              </w:rPr>
              <w:t>2016</w:t>
            </w:r>
          </w:p>
        </w:tc>
        <w:tc>
          <w:tcPr>
            <w:tcW w:w="1335" w:type="dxa"/>
          </w:tcPr>
          <w:p w14:paraId="50E36BA8" w14:textId="03B3E6A2" w:rsidR="00D014A8" w:rsidRPr="008E3A9A" w:rsidRDefault="00D014A8" w:rsidP="00D014A8">
            <w:pPr>
              <w:pStyle w:val="Caption"/>
              <w:spacing w:after="0"/>
              <w:ind w:right="133" w:firstLine="0"/>
              <w:jc w:val="right"/>
            </w:pPr>
            <w:r>
              <w:rPr>
                <w:color w:val="333333"/>
              </w:rPr>
              <w:t>650,754</w:t>
            </w:r>
          </w:p>
        </w:tc>
        <w:tc>
          <w:tcPr>
            <w:tcW w:w="1336" w:type="dxa"/>
          </w:tcPr>
          <w:p w14:paraId="3FA5E2A6" w14:textId="4758B432" w:rsidR="00D014A8" w:rsidRPr="008E3A9A" w:rsidRDefault="00D014A8" w:rsidP="00D014A8">
            <w:pPr>
              <w:pStyle w:val="Caption"/>
              <w:tabs>
                <w:tab w:val="decimal" w:pos="725"/>
              </w:tabs>
              <w:spacing w:after="0"/>
              <w:ind w:right="23" w:firstLine="0"/>
              <w:jc w:val="center"/>
            </w:pPr>
            <w:r>
              <w:rPr>
                <w:color w:val="333333"/>
              </w:rPr>
              <w:t>8,343</w:t>
            </w:r>
          </w:p>
        </w:tc>
        <w:tc>
          <w:tcPr>
            <w:tcW w:w="1336" w:type="dxa"/>
          </w:tcPr>
          <w:p w14:paraId="59F4D33E" w14:textId="45DECEF4" w:rsidR="00D014A8" w:rsidRPr="008E3A9A" w:rsidRDefault="00D014A8" w:rsidP="00D014A8">
            <w:pPr>
              <w:pStyle w:val="Caption"/>
              <w:spacing w:after="0"/>
              <w:ind w:right="133" w:firstLine="0"/>
              <w:jc w:val="right"/>
            </w:pPr>
            <w:r>
              <w:rPr>
                <w:color w:val="333333"/>
              </w:rPr>
              <w:t>646,329</w:t>
            </w:r>
          </w:p>
        </w:tc>
        <w:tc>
          <w:tcPr>
            <w:tcW w:w="1336" w:type="dxa"/>
          </w:tcPr>
          <w:p w14:paraId="2058E2AB" w14:textId="6094C0AB" w:rsidR="00D014A8" w:rsidRPr="008E3A9A" w:rsidRDefault="00D014A8" w:rsidP="00D014A8">
            <w:pPr>
              <w:pStyle w:val="Caption"/>
              <w:tabs>
                <w:tab w:val="decimal" w:pos="756"/>
              </w:tabs>
              <w:spacing w:after="0"/>
              <w:ind w:right="267" w:firstLine="0"/>
              <w:jc w:val="right"/>
            </w:pPr>
            <w:r>
              <w:rPr>
                <w:color w:val="333333"/>
              </w:rPr>
              <w:t>$2.8</w:t>
            </w:r>
          </w:p>
        </w:tc>
        <w:tc>
          <w:tcPr>
            <w:tcW w:w="1336" w:type="dxa"/>
          </w:tcPr>
          <w:p w14:paraId="0CFC783D" w14:textId="188657AF" w:rsidR="00D014A8" w:rsidRPr="008E3A9A" w:rsidRDefault="00D014A8" w:rsidP="00D014A8">
            <w:pPr>
              <w:pStyle w:val="Caption"/>
              <w:spacing w:after="0"/>
              <w:ind w:right="303" w:firstLine="0"/>
              <w:jc w:val="right"/>
            </w:pPr>
            <w:r>
              <w:rPr>
                <w:color w:val="333333"/>
              </w:rPr>
              <w:t>78</w:t>
            </w:r>
          </w:p>
        </w:tc>
        <w:tc>
          <w:tcPr>
            <w:tcW w:w="1336" w:type="dxa"/>
          </w:tcPr>
          <w:p w14:paraId="4C9D85E4" w14:textId="18E802F5" w:rsidR="00D014A8" w:rsidRPr="008E3A9A" w:rsidRDefault="00D014A8" w:rsidP="00D014A8">
            <w:pPr>
              <w:pStyle w:val="Caption"/>
              <w:spacing w:after="0"/>
              <w:ind w:left="-118" w:right="408" w:firstLine="0"/>
              <w:jc w:val="right"/>
            </w:pPr>
            <w:r>
              <w:rPr>
                <w:color w:val="333333"/>
              </w:rPr>
              <w:t>93</w:t>
            </w:r>
          </w:p>
        </w:tc>
      </w:tr>
      <w:tr w:rsidR="00D014A8" w:rsidRPr="008E3A9A" w14:paraId="7C87D876" w14:textId="77777777" w:rsidTr="00963217">
        <w:trPr>
          <w:trHeight w:val="288"/>
        </w:trPr>
        <w:tc>
          <w:tcPr>
            <w:tcW w:w="1335" w:type="dxa"/>
          </w:tcPr>
          <w:p w14:paraId="222A6462" w14:textId="284CCA87" w:rsidR="00D014A8" w:rsidRPr="008E3A9A" w:rsidRDefault="00D014A8" w:rsidP="00D014A8">
            <w:pPr>
              <w:pStyle w:val="Caption"/>
              <w:spacing w:after="0"/>
              <w:ind w:firstLine="0"/>
            </w:pPr>
            <w:r>
              <w:rPr>
                <w:color w:val="333333"/>
              </w:rPr>
              <w:t>2017</w:t>
            </w:r>
          </w:p>
        </w:tc>
        <w:tc>
          <w:tcPr>
            <w:tcW w:w="1335" w:type="dxa"/>
          </w:tcPr>
          <w:p w14:paraId="4F59CE01" w14:textId="6994D969" w:rsidR="00D014A8" w:rsidRPr="008E3A9A" w:rsidRDefault="00D014A8" w:rsidP="00D014A8">
            <w:pPr>
              <w:pStyle w:val="Caption"/>
              <w:spacing w:after="0"/>
              <w:ind w:right="133" w:firstLine="0"/>
              <w:jc w:val="right"/>
            </w:pPr>
            <w:r>
              <w:rPr>
                <w:color w:val="333333"/>
              </w:rPr>
              <w:t>720,250</w:t>
            </w:r>
          </w:p>
        </w:tc>
        <w:tc>
          <w:tcPr>
            <w:tcW w:w="1336" w:type="dxa"/>
          </w:tcPr>
          <w:p w14:paraId="4340E45D" w14:textId="678BEBC3" w:rsidR="00D014A8" w:rsidRPr="008E3A9A" w:rsidRDefault="00D014A8" w:rsidP="00D014A8">
            <w:pPr>
              <w:pStyle w:val="Caption"/>
              <w:tabs>
                <w:tab w:val="decimal" w:pos="725"/>
              </w:tabs>
              <w:spacing w:after="0"/>
              <w:ind w:right="23" w:firstLine="0"/>
              <w:jc w:val="center"/>
            </w:pPr>
            <w:r>
              <w:rPr>
                <w:color w:val="333333"/>
              </w:rPr>
              <w:t>9,234</w:t>
            </w:r>
          </w:p>
        </w:tc>
        <w:tc>
          <w:tcPr>
            <w:tcW w:w="1336" w:type="dxa"/>
          </w:tcPr>
          <w:p w14:paraId="2B85A21F" w14:textId="2B9A76A7" w:rsidR="00D014A8" w:rsidRPr="008E3A9A" w:rsidRDefault="00D014A8" w:rsidP="00D014A8">
            <w:pPr>
              <w:pStyle w:val="Caption"/>
              <w:spacing w:after="0"/>
              <w:ind w:right="133" w:firstLine="0"/>
              <w:jc w:val="right"/>
            </w:pPr>
            <w:r>
              <w:rPr>
                <w:color w:val="333333"/>
              </w:rPr>
              <w:t>714,404</w:t>
            </w:r>
          </w:p>
        </w:tc>
        <w:tc>
          <w:tcPr>
            <w:tcW w:w="1336" w:type="dxa"/>
          </w:tcPr>
          <w:p w14:paraId="40A94D0A" w14:textId="6550E0DD" w:rsidR="00D014A8" w:rsidRPr="008E3A9A" w:rsidRDefault="00D014A8" w:rsidP="00D014A8">
            <w:pPr>
              <w:pStyle w:val="Caption"/>
              <w:tabs>
                <w:tab w:val="decimal" w:pos="756"/>
              </w:tabs>
              <w:spacing w:after="0"/>
              <w:ind w:right="267" w:firstLine="0"/>
              <w:jc w:val="right"/>
            </w:pPr>
            <w:r>
              <w:rPr>
                <w:color w:val="333333"/>
              </w:rPr>
              <w:t>$3.6</w:t>
            </w:r>
          </w:p>
        </w:tc>
        <w:tc>
          <w:tcPr>
            <w:tcW w:w="1336" w:type="dxa"/>
          </w:tcPr>
          <w:p w14:paraId="39FD40F0" w14:textId="32D8AE3E" w:rsidR="00D014A8" w:rsidRPr="008E3A9A" w:rsidRDefault="00D014A8" w:rsidP="00D014A8">
            <w:pPr>
              <w:pStyle w:val="Caption"/>
              <w:spacing w:after="0"/>
              <w:ind w:right="303" w:firstLine="0"/>
              <w:jc w:val="right"/>
            </w:pPr>
            <w:r>
              <w:rPr>
                <w:color w:val="333333"/>
              </w:rPr>
              <w:t>78</w:t>
            </w:r>
          </w:p>
        </w:tc>
        <w:tc>
          <w:tcPr>
            <w:tcW w:w="1336" w:type="dxa"/>
          </w:tcPr>
          <w:p w14:paraId="43B11BE4" w14:textId="6F799175" w:rsidR="00D014A8" w:rsidRPr="008E3A9A" w:rsidRDefault="00D014A8" w:rsidP="00D014A8">
            <w:pPr>
              <w:pStyle w:val="Caption"/>
              <w:spacing w:after="0"/>
              <w:ind w:left="-118" w:right="408" w:firstLine="0"/>
              <w:jc w:val="right"/>
            </w:pPr>
            <w:r>
              <w:rPr>
                <w:color w:val="333333"/>
              </w:rPr>
              <w:t>93</w:t>
            </w:r>
          </w:p>
        </w:tc>
      </w:tr>
      <w:tr w:rsidR="00D014A8" w:rsidRPr="008E3A9A" w14:paraId="25C764B2" w14:textId="77777777" w:rsidTr="00963217">
        <w:trPr>
          <w:trHeight w:val="288"/>
        </w:trPr>
        <w:tc>
          <w:tcPr>
            <w:tcW w:w="1335" w:type="dxa"/>
          </w:tcPr>
          <w:p w14:paraId="02881085" w14:textId="726AF872" w:rsidR="00D014A8" w:rsidRPr="008E3A9A" w:rsidRDefault="00D014A8" w:rsidP="00D014A8">
            <w:pPr>
              <w:pStyle w:val="Caption"/>
              <w:spacing w:after="0"/>
              <w:ind w:firstLine="0"/>
            </w:pPr>
            <w:r>
              <w:rPr>
                <w:color w:val="333333"/>
              </w:rPr>
              <w:t>2018</w:t>
            </w:r>
          </w:p>
        </w:tc>
        <w:tc>
          <w:tcPr>
            <w:tcW w:w="1335" w:type="dxa"/>
          </w:tcPr>
          <w:p w14:paraId="38EE764A" w14:textId="43E8B0B3" w:rsidR="00D014A8" w:rsidRPr="008E3A9A" w:rsidRDefault="00D014A8" w:rsidP="00D014A8">
            <w:pPr>
              <w:pStyle w:val="Caption"/>
              <w:spacing w:after="0"/>
              <w:ind w:right="133" w:firstLine="0"/>
              <w:jc w:val="right"/>
            </w:pPr>
            <w:r>
              <w:rPr>
                <w:color w:val="333333"/>
              </w:rPr>
              <w:t>855,416</w:t>
            </w:r>
          </w:p>
        </w:tc>
        <w:tc>
          <w:tcPr>
            <w:tcW w:w="1336" w:type="dxa"/>
          </w:tcPr>
          <w:p w14:paraId="2F3CC2A9" w14:textId="46FB6B3E" w:rsidR="00D014A8" w:rsidRPr="008E3A9A" w:rsidRDefault="00D014A8" w:rsidP="00D014A8">
            <w:pPr>
              <w:pStyle w:val="Caption"/>
              <w:tabs>
                <w:tab w:val="decimal" w:pos="725"/>
              </w:tabs>
              <w:spacing w:after="0"/>
              <w:ind w:right="23" w:firstLine="0"/>
              <w:jc w:val="center"/>
            </w:pPr>
            <w:r>
              <w:rPr>
                <w:color w:val="333333"/>
              </w:rPr>
              <w:t>10,967</w:t>
            </w:r>
          </w:p>
        </w:tc>
        <w:tc>
          <w:tcPr>
            <w:tcW w:w="1336" w:type="dxa"/>
          </w:tcPr>
          <w:p w14:paraId="4904ACB4" w14:textId="6C311DF1" w:rsidR="00D014A8" w:rsidRPr="008E3A9A" w:rsidRDefault="00D014A8" w:rsidP="00D014A8">
            <w:pPr>
              <w:pStyle w:val="Caption"/>
              <w:spacing w:after="0"/>
              <w:ind w:right="133" w:firstLine="0"/>
              <w:jc w:val="right"/>
            </w:pPr>
            <w:r>
              <w:rPr>
                <w:color w:val="333333"/>
              </w:rPr>
              <w:t>855,600</w:t>
            </w:r>
          </w:p>
        </w:tc>
        <w:tc>
          <w:tcPr>
            <w:tcW w:w="1336" w:type="dxa"/>
          </w:tcPr>
          <w:p w14:paraId="53625107" w14:textId="1E172E23" w:rsidR="00D014A8" w:rsidRPr="008E3A9A" w:rsidRDefault="00D014A8" w:rsidP="00D014A8">
            <w:pPr>
              <w:pStyle w:val="Caption"/>
              <w:tabs>
                <w:tab w:val="decimal" w:pos="756"/>
              </w:tabs>
              <w:spacing w:after="0"/>
              <w:ind w:right="267" w:firstLine="0"/>
              <w:jc w:val="right"/>
            </w:pPr>
            <w:r>
              <w:rPr>
                <w:color w:val="333333"/>
              </w:rPr>
              <w:t>$4.2</w:t>
            </w:r>
          </w:p>
        </w:tc>
        <w:tc>
          <w:tcPr>
            <w:tcW w:w="1336" w:type="dxa"/>
          </w:tcPr>
          <w:p w14:paraId="7DCB5900" w14:textId="2AB3C5B5" w:rsidR="00D014A8" w:rsidRPr="008E3A9A" w:rsidRDefault="00D014A8" w:rsidP="00D014A8">
            <w:pPr>
              <w:pStyle w:val="Caption"/>
              <w:spacing w:after="0"/>
              <w:ind w:right="303" w:firstLine="0"/>
              <w:jc w:val="right"/>
            </w:pPr>
            <w:r>
              <w:rPr>
                <w:color w:val="333333"/>
              </w:rPr>
              <w:t>78</w:t>
            </w:r>
          </w:p>
        </w:tc>
        <w:tc>
          <w:tcPr>
            <w:tcW w:w="1336" w:type="dxa"/>
          </w:tcPr>
          <w:p w14:paraId="7D223E92" w14:textId="1DB22EE2" w:rsidR="00D014A8" w:rsidRPr="008E3A9A" w:rsidRDefault="00D014A8" w:rsidP="00D014A8">
            <w:pPr>
              <w:pStyle w:val="Caption"/>
              <w:spacing w:after="0"/>
              <w:ind w:left="-118" w:right="408" w:firstLine="0"/>
              <w:jc w:val="right"/>
            </w:pPr>
            <w:r>
              <w:rPr>
                <w:color w:val="333333"/>
              </w:rPr>
              <w:t>93</w:t>
            </w:r>
          </w:p>
        </w:tc>
      </w:tr>
      <w:tr w:rsidR="00D014A8" w:rsidRPr="008E3A9A" w14:paraId="64D62A36" w14:textId="77777777" w:rsidTr="00963217">
        <w:trPr>
          <w:trHeight w:val="288"/>
        </w:trPr>
        <w:tc>
          <w:tcPr>
            <w:tcW w:w="1335" w:type="dxa"/>
          </w:tcPr>
          <w:p w14:paraId="6D6ECBAA" w14:textId="146CBF0F" w:rsidR="00D014A8" w:rsidRPr="008E3A9A" w:rsidRDefault="00D014A8" w:rsidP="00D014A8">
            <w:pPr>
              <w:pStyle w:val="Caption"/>
              <w:spacing w:after="0"/>
              <w:ind w:firstLine="0"/>
            </w:pPr>
            <w:r>
              <w:rPr>
                <w:color w:val="333333"/>
              </w:rPr>
              <w:t>2019</w:t>
            </w:r>
          </w:p>
        </w:tc>
        <w:tc>
          <w:tcPr>
            <w:tcW w:w="1335" w:type="dxa"/>
          </w:tcPr>
          <w:p w14:paraId="4E883224" w14:textId="7E02D355" w:rsidR="00D014A8" w:rsidRPr="008E3A9A" w:rsidRDefault="00D014A8" w:rsidP="00D014A8">
            <w:pPr>
              <w:pStyle w:val="Caption"/>
              <w:spacing w:after="0"/>
              <w:ind w:right="133" w:firstLine="0"/>
              <w:jc w:val="right"/>
            </w:pPr>
            <w:r>
              <w:rPr>
                <w:color w:val="333333"/>
              </w:rPr>
              <w:t>920,093</w:t>
            </w:r>
          </w:p>
        </w:tc>
        <w:tc>
          <w:tcPr>
            <w:tcW w:w="1336" w:type="dxa"/>
          </w:tcPr>
          <w:p w14:paraId="59F872CE" w14:textId="35E6E8DD" w:rsidR="00D014A8" w:rsidRPr="008E3A9A" w:rsidRDefault="00D014A8" w:rsidP="00D014A8">
            <w:pPr>
              <w:pStyle w:val="Caption"/>
              <w:tabs>
                <w:tab w:val="decimal" w:pos="725"/>
              </w:tabs>
              <w:spacing w:after="0"/>
              <w:ind w:right="23" w:firstLine="0"/>
              <w:jc w:val="center"/>
            </w:pPr>
            <w:r>
              <w:rPr>
                <w:color w:val="333333"/>
              </w:rPr>
              <w:t>11,796</w:t>
            </w:r>
          </w:p>
        </w:tc>
        <w:tc>
          <w:tcPr>
            <w:tcW w:w="1336" w:type="dxa"/>
          </w:tcPr>
          <w:p w14:paraId="2B593FF9" w14:textId="2F3793AC" w:rsidR="00D014A8" w:rsidRPr="008E3A9A" w:rsidRDefault="00D014A8" w:rsidP="00D014A8">
            <w:pPr>
              <w:pStyle w:val="Caption"/>
              <w:spacing w:after="0"/>
              <w:ind w:right="133" w:firstLine="0"/>
              <w:jc w:val="right"/>
            </w:pPr>
            <w:r>
              <w:rPr>
                <w:color w:val="333333"/>
              </w:rPr>
              <w:t>909,341</w:t>
            </w:r>
          </w:p>
        </w:tc>
        <w:tc>
          <w:tcPr>
            <w:tcW w:w="1336" w:type="dxa"/>
          </w:tcPr>
          <w:p w14:paraId="19F805F5" w14:textId="78982904" w:rsidR="00D014A8" w:rsidRPr="008E3A9A" w:rsidRDefault="00D014A8" w:rsidP="00D014A8">
            <w:pPr>
              <w:pStyle w:val="Caption"/>
              <w:spacing w:after="0"/>
              <w:ind w:right="274" w:firstLine="0"/>
              <w:jc w:val="right"/>
            </w:pPr>
            <w:r>
              <w:rPr>
                <w:color w:val="333333"/>
              </w:rPr>
              <w:t>$4</w:t>
            </w:r>
          </w:p>
        </w:tc>
        <w:tc>
          <w:tcPr>
            <w:tcW w:w="1336" w:type="dxa"/>
          </w:tcPr>
          <w:p w14:paraId="5B093AF4" w14:textId="0D200306" w:rsidR="00D014A8" w:rsidRPr="008E3A9A" w:rsidRDefault="00D014A8" w:rsidP="00D014A8">
            <w:pPr>
              <w:pStyle w:val="Caption"/>
              <w:spacing w:after="0"/>
              <w:ind w:right="303" w:firstLine="0"/>
              <w:jc w:val="right"/>
            </w:pPr>
            <w:r>
              <w:rPr>
                <w:color w:val="333333"/>
              </w:rPr>
              <w:t>78</w:t>
            </w:r>
          </w:p>
        </w:tc>
        <w:tc>
          <w:tcPr>
            <w:tcW w:w="1336" w:type="dxa"/>
          </w:tcPr>
          <w:p w14:paraId="0C279044" w14:textId="237EBF2D" w:rsidR="00D014A8" w:rsidRPr="008E3A9A" w:rsidRDefault="00D014A8" w:rsidP="00D014A8">
            <w:pPr>
              <w:pStyle w:val="Caption"/>
              <w:spacing w:after="0"/>
              <w:ind w:left="-118" w:right="408" w:firstLine="0"/>
              <w:jc w:val="right"/>
            </w:pPr>
            <w:r>
              <w:rPr>
                <w:color w:val="333333"/>
              </w:rPr>
              <w:t>93</w:t>
            </w:r>
          </w:p>
        </w:tc>
      </w:tr>
      <w:tr w:rsidR="00D014A8" w:rsidRPr="008E3A9A" w14:paraId="2283023F" w14:textId="77777777" w:rsidTr="00963217">
        <w:trPr>
          <w:trHeight w:val="288"/>
        </w:trPr>
        <w:tc>
          <w:tcPr>
            <w:tcW w:w="1335" w:type="dxa"/>
          </w:tcPr>
          <w:p w14:paraId="071E4B96" w14:textId="4BD1E77A" w:rsidR="00D014A8" w:rsidRPr="008E3A9A" w:rsidRDefault="00D014A8" w:rsidP="00D014A8">
            <w:pPr>
              <w:pStyle w:val="Caption"/>
              <w:spacing w:after="0"/>
              <w:ind w:firstLine="0"/>
            </w:pPr>
            <w:r>
              <w:rPr>
                <w:color w:val="333333"/>
              </w:rPr>
              <w:t>2020</w:t>
            </w:r>
          </w:p>
        </w:tc>
        <w:tc>
          <w:tcPr>
            <w:tcW w:w="1335" w:type="dxa"/>
          </w:tcPr>
          <w:p w14:paraId="30467789" w14:textId="6C7A130E" w:rsidR="00D014A8" w:rsidRPr="008E3A9A" w:rsidRDefault="00D014A8" w:rsidP="00D014A8">
            <w:pPr>
              <w:pStyle w:val="Caption"/>
              <w:spacing w:after="0"/>
              <w:ind w:right="133" w:firstLine="0"/>
              <w:jc w:val="right"/>
            </w:pPr>
            <w:r>
              <w:rPr>
                <w:color w:val="333333"/>
              </w:rPr>
              <w:t>1,108,003</w:t>
            </w:r>
          </w:p>
        </w:tc>
        <w:tc>
          <w:tcPr>
            <w:tcW w:w="1336" w:type="dxa"/>
          </w:tcPr>
          <w:p w14:paraId="1A648589" w14:textId="25861014" w:rsidR="00D014A8" w:rsidRPr="008E3A9A" w:rsidRDefault="00D014A8" w:rsidP="00D014A8">
            <w:pPr>
              <w:pStyle w:val="Caption"/>
              <w:tabs>
                <w:tab w:val="decimal" w:pos="725"/>
              </w:tabs>
              <w:spacing w:after="0"/>
              <w:ind w:right="23" w:firstLine="0"/>
              <w:jc w:val="center"/>
            </w:pPr>
            <w:r>
              <w:rPr>
                <w:color w:val="333333"/>
              </w:rPr>
              <w:t>14,773</w:t>
            </w:r>
          </w:p>
        </w:tc>
        <w:tc>
          <w:tcPr>
            <w:tcW w:w="1336" w:type="dxa"/>
          </w:tcPr>
          <w:p w14:paraId="1D63862E" w14:textId="27160545" w:rsidR="00D014A8" w:rsidRPr="008E3A9A" w:rsidRDefault="00D014A8" w:rsidP="00D014A8">
            <w:pPr>
              <w:pStyle w:val="Caption"/>
              <w:spacing w:after="0"/>
              <w:ind w:right="133" w:firstLine="0"/>
              <w:jc w:val="right"/>
            </w:pPr>
            <w:r>
              <w:rPr>
                <w:color w:val="333333"/>
              </w:rPr>
              <w:t>1,101,091</w:t>
            </w:r>
          </w:p>
        </w:tc>
        <w:tc>
          <w:tcPr>
            <w:tcW w:w="1336" w:type="dxa"/>
          </w:tcPr>
          <w:p w14:paraId="0E1F490A" w14:textId="100D5A96" w:rsidR="00D014A8" w:rsidRPr="008E3A9A" w:rsidRDefault="00D014A8" w:rsidP="00D014A8">
            <w:pPr>
              <w:pStyle w:val="Caption"/>
              <w:spacing w:after="0"/>
              <w:ind w:right="274" w:firstLine="0"/>
              <w:jc w:val="right"/>
            </w:pPr>
            <w:r>
              <w:rPr>
                <w:color w:val="333333"/>
              </w:rPr>
              <w:t>$3.1</w:t>
            </w:r>
          </w:p>
        </w:tc>
        <w:tc>
          <w:tcPr>
            <w:tcW w:w="1336" w:type="dxa"/>
          </w:tcPr>
          <w:p w14:paraId="6141AC31" w14:textId="4D75092B" w:rsidR="00D014A8" w:rsidRPr="008E3A9A" w:rsidRDefault="00D014A8" w:rsidP="00D014A8">
            <w:pPr>
              <w:pStyle w:val="Caption"/>
              <w:spacing w:after="0"/>
              <w:ind w:right="303" w:firstLine="0"/>
              <w:jc w:val="right"/>
            </w:pPr>
            <w:r>
              <w:rPr>
                <w:color w:val="333333"/>
              </w:rPr>
              <w:t>75</w:t>
            </w:r>
          </w:p>
        </w:tc>
        <w:tc>
          <w:tcPr>
            <w:tcW w:w="1336" w:type="dxa"/>
          </w:tcPr>
          <w:p w14:paraId="2F77D068" w14:textId="3E168D2D" w:rsidR="00D014A8" w:rsidRPr="008E3A9A" w:rsidRDefault="00D014A8" w:rsidP="00D014A8">
            <w:pPr>
              <w:pStyle w:val="Caption"/>
              <w:spacing w:after="0"/>
              <w:ind w:left="-118" w:right="408" w:firstLine="0"/>
              <w:jc w:val="right"/>
            </w:pPr>
            <w:r>
              <w:rPr>
                <w:color w:val="333333"/>
              </w:rPr>
              <w:t>93</w:t>
            </w:r>
          </w:p>
        </w:tc>
      </w:tr>
      <w:tr w:rsidR="00D014A8" w:rsidRPr="008E3A9A" w14:paraId="24AEBAC0" w14:textId="77777777" w:rsidTr="00963217">
        <w:trPr>
          <w:trHeight w:val="288"/>
        </w:trPr>
        <w:tc>
          <w:tcPr>
            <w:tcW w:w="1335" w:type="dxa"/>
          </w:tcPr>
          <w:p w14:paraId="16F9E3E9" w14:textId="73AF632D" w:rsidR="00D014A8" w:rsidRPr="008E3A9A" w:rsidRDefault="00D014A8" w:rsidP="00D014A8">
            <w:pPr>
              <w:pStyle w:val="Caption"/>
              <w:spacing w:after="0"/>
              <w:ind w:firstLine="0"/>
            </w:pPr>
            <w:r>
              <w:rPr>
                <w:color w:val="333333"/>
              </w:rPr>
              <w:t>2021</w:t>
            </w:r>
          </w:p>
        </w:tc>
        <w:tc>
          <w:tcPr>
            <w:tcW w:w="1335" w:type="dxa"/>
          </w:tcPr>
          <w:p w14:paraId="0BA91DE4" w14:textId="08F83CD2" w:rsidR="00D014A8" w:rsidRPr="008E3A9A" w:rsidRDefault="00D014A8" w:rsidP="00D014A8">
            <w:pPr>
              <w:pStyle w:val="Caption"/>
              <w:spacing w:after="0"/>
              <w:ind w:right="133" w:firstLine="0"/>
              <w:jc w:val="right"/>
            </w:pPr>
            <w:r>
              <w:rPr>
                <w:color w:val="333333"/>
              </w:rPr>
              <w:t>1,137,867</w:t>
            </w:r>
          </w:p>
        </w:tc>
        <w:tc>
          <w:tcPr>
            <w:tcW w:w="1336" w:type="dxa"/>
          </w:tcPr>
          <w:p w14:paraId="71EC68CD" w14:textId="1D09FD86" w:rsidR="00D014A8" w:rsidRPr="008E3A9A" w:rsidRDefault="00D014A8" w:rsidP="00D014A8">
            <w:pPr>
              <w:pStyle w:val="Caption"/>
              <w:tabs>
                <w:tab w:val="decimal" w:pos="725"/>
              </w:tabs>
              <w:spacing w:after="0"/>
              <w:ind w:right="23" w:firstLine="0"/>
              <w:jc w:val="center"/>
            </w:pPr>
            <w:r>
              <w:rPr>
                <w:color w:val="333333"/>
              </w:rPr>
              <w:t>15,587</w:t>
            </w:r>
          </w:p>
        </w:tc>
        <w:tc>
          <w:tcPr>
            <w:tcW w:w="1336" w:type="dxa"/>
          </w:tcPr>
          <w:p w14:paraId="157D6A6D" w14:textId="43AAF8EF" w:rsidR="00D014A8" w:rsidRPr="008E3A9A" w:rsidRDefault="00D014A8" w:rsidP="00D014A8">
            <w:pPr>
              <w:pStyle w:val="Caption"/>
              <w:spacing w:after="0"/>
              <w:ind w:right="133" w:firstLine="0"/>
              <w:jc w:val="right"/>
            </w:pPr>
            <w:r>
              <w:rPr>
                <w:color w:val="333333"/>
              </w:rPr>
              <w:t>1,083,363</w:t>
            </w:r>
          </w:p>
        </w:tc>
        <w:tc>
          <w:tcPr>
            <w:tcW w:w="1336" w:type="dxa"/>
          </w:tcPr>
          <w:p w14:paraId="07688515" w14:textId="19F14813" w:rsidR="00D014A8" w:rsidRPr="008E3A9A" w:rsidRDefault="00D014A8" w:rsidP="00D014A8">
            <w:pPr>
              <w:pStyle w:val="Caption"/>
              <w:spacing w:after="0"/>
              <w:ind w:right="274" w:firstLine="0"/>
              <w:jc w:val="right"/>
            </w:pPr>
            <w:r>
              <w:rPr>
                <w:color w:val="333333"/>
              </w:rPr>
              <w:t>$2.8</w:t>
            </w:r>
          </w:p>
        </w:tc>
        <w:tc>
          <w:tcPr>
            <w:tcW w:w="1336" w:type="dxa"/>
          </w:tcPr>
          <w:p w14:paraId="4FC633EB" w14:textId="7A9AF6F2" w:rsidR="00D014A8" w:rsidRPr="008E3A9A" w:rsidRDefault="00D014A8" w:rsidP="00D014A8">
            <w:pPr>
              <w:pStyle w:val="Caption"/>
              <w:spacing w:after="0"/>
              <w:ind w:right="303" w:firstLine="0"/>
              <w:jc w:val="right"/>
            </w:pPr>
            <w:r>
              <w:rPr>
                <w:color w:val="333333"/>
              </w:rPr>
              <w:t>73</w:t>
            </w:r>
          </w:p>
        </w:tc>
        <w:tc>
          <w:tcPr>
            <w:tcW w:w="1336" w:type="dxa"/>
          </w:tcPr>
          <w:p w14:paraId="01C2AE8B" w14:textId="002A584E" w:rsidR="00D014A8" w:rsidRPr="008E3A9A" w:rsidRDefault="00D014A8" w:rsidP="00D014A8">
            <w:pPr>
              <w:pStyle w:val="Caption"/>
              <w:spacing w:after="0"/>
              <w:ind w:left="-118" w:right="408" w:firstLine="0"/>
              <w:jc w:val="right"/>
            </w:pPr>
            <w:r>
              <w:rPr>
                <w:color w:val="333333"/>
              </w:rPr>
              <w:t>93</w:t>
            </w:r>
          </w:p>
        </w:tc>
      </w:tr>
      <w:tr w:rsidR="00D014A8" w:rsidRPr="008E3A9A" w14:paraId="2520A304" w14:textId="77777777" w:rsidTr="00963217">
        <w:trPr>
          <w:trHeight w:val="288"/>
        </w:trPr>
        <w:tc>
          <w:tcPr>
            <w:tcW w:w="1335" w:type="dxa"/>
          </w:tcPr>
          <w:p w14:paraId="529C3EA2" w14:textId="1BD1C4AE" w:rsidR="00D014A8" w:rsidRDefault="00D014A8" w:rsidP="00D014A8">
            <w:pPr>
              <w:pStyle w:val="Caption"/>
              <w:spacing w:after="0"/>
              <w:ind w:firstLine="0"/>
            </w:pPr>
            <w:r>
              <w:rPr>
                <w:color w:val="333333"/>
              </w:rPr>
              <w:t>2022</w:t>
            </w:r>
          </w:p>
        </w:tc>
        <w:tc>
          <w:tcPr>
            <w:tcW w:w="1335" w:type="dxa"/>
          </w:tcPr>
          <w:p w14:paraId="4F1BBF91" w14:textId="2EDF1762" w:rsidR="00D014A8" w:rsidRDefault="00D014A8" w:rsidP="00D014A8">
            <w:pPr>
              <w:pStyle w:val="Caption"/>
              <w:spacing w:after="0"/>
              <w:ind w:right="133" w:firstLine="0"/>
              <w:jc w:val="right"/>
            </w:pPr>
            <w:r>
              <w:rPr>
                <w:color w:val="333333"/>
              </w:rPr>
              <w:t>1,233,633</w:t>
            </w:r>
          </w:p>
        </w:tc>
        <w:tc>
          <w:tcPr>
            <w:tcW w:w="1336" w:type="dxa"/>
          </w:tcPr>
          <w:p w14:paraId="7690FB09" w14:textId="3048C663" w:rsidR="00D014A8" w:rsidRDefault="00D014A8" w:rsidP="00D014A8">
            <w:pPr>
              <w:pStyle w:val="Caption"/>
              <w:tabs>
                <w:tab w:val="decimal" w:pos="725"/>
              </w:tabs>
              <w:spacing w:after="0"/>
              <w:ind w:right="23" w:firstLine="0"/>
              <w:jc w:val="center"/>
            </w:pPr>
            <w:r>
              <w:rPr>
                <w:color w:val="333333"/>
              </w:rPr>
              <w:t>16,899</w:t>
            </w:r>
          </w:p>
        </w:tc>
        <w:tc>
          <w:tcPr>
            <w:tcW w:w="1336" w:type="dxa"/>
          </w:tcPr>
          <w:p w14:paraId="32FB6E8C" w14:textId="6924ABF1" w:rsidR="00D014A8" w:rsidRDefault="00D014A8" w:rsidP="00D014A8">
            <w:pPr>
              <w:pStyle w:val="Caption"/>
              <w:spacing w:after="0"/>
              <w:ind w:right="133" w:firstLine="0"/>
              <w:jc w:val="right"/>
            </w:pPr>
            <w:r>
              <w:rPr>
                <w:color w:val="333333"/>
              </w:rPr>
              <w:t>1,182,518</w:t>
            </w:r>
          </w:p>
        </w:tc>
        <w:tc>
          <w:tcPr>
            <w:tcW w:w="1336" w:type="dxa"/>
          </w:tcPr>
          <w:p w14:paraId="72CCC873" w14:textId="7AAC118B" w:rsidR="00D014A8" w:rsidRDefault="00D014A8" w:rsidP="00D014A8">
            <w:pPr>
              <w:pStyle w:val="Caption"/>
              <w:spacing w:after="0"/>
              <w:ind w:right="274" w:firstLine="0"/>
              <w:jc w:val="right"/>
            </w:pPr>
            <w:r>
              <w:rPr>
                <w:color w:val="333333"/>
              </w:rPr>
              <w:t>$3.6</w:t>
            </w:r>
          </w:p>
        </w:tc>
        <w:tc>
          <w:tcPr>
            <w:tcW w:w="1336" w:type="dxa"/>
          </w:tcPr>
          <w:p w14:paraId="3532CA94" w14:textId="0798BE95" w:rsidR="00D014A8" w:rsidRDefault="00D014A8" w:rsidP="00D014A8">
            <w:pPr>
              <w:pStyle w:val="Caption"/>
              <w:spacing w:after="0"/>
              <w:ind w:right="303" w:firstLine="0"/>
              <w:jc w:val="right"/>
            </w:pPr>
            <w:del w:id="426" w:author="Ehresmann, Rhea K (DFG)" w:date="2023-08-16T15:16:00Z">
              <w:r w:rsidDel="002B4298">
                <w:rPr>
                  <w:color w:val="333333"/>
                </w:rPr>
                <w:delText>71</w:delText>
              </w:r>
            </w:del>
            <w:ins w:id="427" w:author="Ehresmann, Rhea K (DFG)" w:date="2023-08-16T15:16:00Z">
              <w:r w:rsidR="002B4298">
                <w:rPr>
                  <w:color w:val="333333"/>
                </w:rPr>
                <w:t>73</w:t>
              </w:r>
            </w:ins>
          </w:p>
        </w:tc>
        <w:tc>
          <w:tcPr>
            <w:tcW w:w="1336" w:type="dxa"/>
          </w:tcPr>
          <w:p w14:paraId="789271B2" w14:textId="32AFAB30" w:rsidR="00D014A8" w:rsidRDefault="00D014A8" w:rsidP="00D014A8">
            <w:pPr>
              <w:pStyle w:val="Caption"/>
              <w:spacing w:after="0"/>
              <w:ind w:left="-118" w:right="408" w:firstLine="0"/>
              <w:jc w:val="right"/>
            </w:pPr>
            <w:r>
              <w:rPr>
                <w:color w:val="333333"/>
              </w:rPr>
              <w:t>93</w:t>
            </w:r>
          </w:p>
        </w:tc>
      </w:tr>
      <w:tr w:rsidR="00D014A8" w:rsidRPr="008E3A9A" w14:paraId="5BC299CD" w14:textId="77777777" w:rsidTr="00963217">
        <w:trPr>
          <w:trHeight w:val="288"/>
        </w:trPr>
        <w:tc>
          <w:tcPr>
            <w:tcW w:w="1335" w:type="dxa"/>
            <w:tcBorders>
              <w:bottom w:val="single" w:sz="4" w:space="0" w:color="auto"/>
            </w:tcBorders>
          </w:tcPr>
          <w:p w14:paraId="5838E2C5" w14:textId="7AA9D46E" w:rsidR="00D014A8" w:rsidRDefault="00D014A8" w:rsidP="00D014A8">
            <w:pPr>
              <w:pStyle w:val="Caption"/>
              <w:spacing w:after="0"/>
              <w:ind w:firstLine="0"/>
            </w:pPr>
            <w:r>
              <w:rPr>
                <w:color w:val="333333"/>
              </w:rPr>
              <w:t>2023</w:t>
            </w:r>
          </w:p>
        </w:tc>
        <w:tc>
          <w:tcPr>
            <w:tcW w:w="1335" w:type="dxa"/>
            <w:tcBorders>
              <w:bottom w:val="single" w:sz="4" w:space="0" w:color="auto"/>
            </w:tcBorders>
          </w:tcPr>
          <w:p w14:paraId="19607F7A" w14:textId="0CC84EC5" w:rsidR="00D014A8" w:rsidRDefault="00D014A8" w:rsidP="00D014A8">
            <w:pPr>
              <w:pStyle w:val="Caption"/>
              <w:spacing w:after="0"/>
              <w:ind w:right="133" w:firstLine="0"/>
              <w:jc w:val="right"/>
            </w:pPr>
            <w:r>
              <w:rPr>
                <w:color w:val="333333"/>
              </w:rPr>
              <w:t>1,39</w:t>
            </w:r>
            <w:ins w:id="428" w:author="Ehresmann, Rhea K (DFG)" w:date="2023-08-16T15:16:00Z">
              <w:r w:rsidR="002B4298">
                <w:rPr>
                  <w:color w:val="333333"/>
                </w:rPr>
                <w:t>3</w:t>
              </w:r>
            </w:ins>
            <w:del w:id="429" w:author="Ehresmann, Rhea K (DFG)" w:date="2023-08-16T15:16:00Z">
              <w:r w:rsidDel="002B4298">
                <w:rPr>
                  <w:color w:val="333333"/>
                </w:rPr>
                <w:delText>5</w:delText>
              </w:r>
            </w:del>
            <w:r>
              <w:rPr>
                <w:color w:val="333333"/>
              </w:rPr>
              <w:t>,</w:t>
            </w:r>
            <w:del w:id="430" w:author="Ehresmann, Rhea K (DFG)" w:date="2023-08-16T15:16:00Z">
              <w:r w:rsidDel="002B4298">
                <w:rPr>
                  <w:color w:val="333333"/>
                </w:rPr>
                <w:delText>686</w:delText>
              </w:r>
            </w:del>
            <w:ins w:id="431" w:author="Ehresmann, Rhea K (DFG)" w:date="2023-08-16T15:16:00Z">
              <w:r w:rsidR="002B4298">
                <w:rPr>
                  <w:color w:val="333333"/>
                </w:rPr>
                <w:t>659</w:t>
              </w:r>
            </w:ins>
          </w:p>
        </w:tc>
        <w:tc>
          <w:tcPr>
            <w:tcW w:w="1336" w:type="dxa"/>
            <w:tcBorders>
              <w:bottom w:val="single" w:sz="4" w:space="0" w:color="auto"/>
            </w:tcBorders>
          </w:tcPr>
          <w:p w14:paraId="260731FB" w14:textId="79CD1E9B" w:rsidR="00D014A8" w:rsidRDefault="00D014A8" w:rsidP="00D014A8">
            <w:pPr>
              <w:pStyle w:val="Caption"/>
              <w:tabs>
                <w:tab w:val="decimal" w:pos="725"/>
              </w:tabs>
              <w:spacing w:after="0"/>
              <w:ind w:right="23" w:firstLine="0"/>
              <w:jc w:val="center"/>
            </w:pPr>
            <w:r>
              <w:rPr>
                <w:color w:val="333333"/>
              </w:rPr>
              <w:t>19,</w:t>
            </w:r>
            <w:del w:id="432" w:author="Ehresmann, Rhea K (DFG)" w:date="2023-08-16T15:16:00Z">
              <w:r w:rsidDel="002B4298">
                <w:rPr>
                  <w:color w:val="333333"/>
                </w:rPr>
                <w:delText>121</w:delText>
              </w:r>
            </w:del>
            <w:ins w:id="433" w:author="Ehresmann, Rhea K (DFG)" w:date="2023-08-16T15:16:00Z">
              <w:r w:rsidR="002B4298">
                <w:rPr>
                  <w:color w:val="333333"/>
                </w:rPr>
                <w:t>091</w:t>
              </w:r>
            </w:ins>
          </w:p>
        </w:tc>
        <w:tc>
          <w:tcPr>
            <w:tcW w:w="1336" w:type="dxa"/>
            <w:tcBorders>
              <w:bottom w:val="single" w:sz="4" w:space="0" w:color="auto"/>
            </w:tcBorders>
          </w:tcPr>
          <w:p w14:paraId="7D1528AC" w14:textId="392706C9" w:rsidR="00D014A8" w:rsidRDefault="00D014A8" w:rsidP="00D014A8">
            <w:pPr>
              <w:pStyle w:val="Caption"/>
              <w:spacing w:after="0"/>
              <w:ind w:right="133" w:firstLine="0"/>
              <w:jc w:val="right"/>
            </w:pPr>
            <w:r>
              <w:rPr>
                <w:color w:val="333333"/>
              </w:rPr>
              <w:t>NA</w:t>
            </w:r>
          </w:p>
        </w:tc>
        <w:tc>
          <w:tcPr>
            <w:tcW w:w="1336" w:type="dxa"/>
            <w:tcBorders>
              <w:bottom w:val="single" w:sz="4" w:space="0" w:color="auto"/>
            </w:tcBorders>
          </w:tcPr>
          <w:p w14:paraId="2FC63B0F" w14:textId="38F1CB99" w:rsidR="00D014A8" w:rsidRDefault="00D014A8" w:rsidP="00D014A8">
            <w:pPr>
              <w:pStyle w:val="Caption"/>
              <w:spacing w:after="0"/>
              <w:ind w:right="274" w:firstLine="0"/>
              <w:jc w:val="right"/>
            </w:pPr>
            <w:r>
              <w:rPr>
                <w:color w:val="333333"/>
              </w:rPr>
              <w:t>NA</w:t>
            </w:r>
          </w:p>
        </w:tc>
        <w:tc>
          <w:tcPr>
            <w:tcW w:w="1336" w:type="dxa"/>
            <w:tcBorders>
              <w:bottom w:val="single" w:sz="4" w:space="0" w:color="auto"/>
            </w:tcBorders>
          </w:tcPr>
          <w:p w14:paraId="62D46991" w14:textId="283A3A29" w:rsidR="00D014A8" w:rsidRDefault="00D014A8" w:rsidP="00D014A8">
            <w:pPr>
              <w:pStyle w:val="Caption"/>
              <w:spacing w:after="0"/>
              <w:ind w:right="303" w:firstLine="0"/>
              <w:jc w:val="right"/>
            </w:pPr>
            <w:r>
              <w:rPr>
                <w:color w:val="333333"/>
              </w:rPr>
              <w:t>73</w:t>
            </w:r>
          </w:p>
        </w:tc>
        <w:tc>
          <w:tcPr>
            <w:tcW w:w="1336" w:type="dxa"/>
            <w:tcBorders>
              <w:bottom w:val="single" w:sz="4" w:space="0" w:color="auto"/>
            </w:tcBorders>
          </w:tcPr>
          <w:p w14:paraId="09E2C595" w14:textId="3ED772E9" w:rsidR="00D014A8" w:rsidRDefault="00D014A8" w:rsidP="00D014A8">
            <w:pPr>
              <w:pStyle w:val="Caption"/>
              <w:spacing w:after="0"/>
              <w:ind w:left="-118" w:right="408" w:firstLine="0"/>
              <w:jc w:val="right"/>
            </w:pPr>
            <w:r>
              <w:rPr>
                <w:color w:val="333333"/>
              </w:rPr>
              <w:t>93</w:t>
            </w:r>
          </w:p>
        </w:tc>
      </w:tr>
    </w:tbl>
    <w:p w14:paraId="393BD815" w14:textId="2003DB96" w:rsidR="00C64739" w:rsidRDefault="00C64739" w:rsidP="00B77991">
      <w:pPr>
        <w:pStyle w:val="Caption"/>
        <w:spacing w:before="40"/>
        <w:ind w:firstLine="0"/>
        <w:rPr>
          <w:rFonts w:eastAsia="Cambria"/>
          <w:szCs w:val="22"/>
        </w:rPr>
      </w:pPr>
      <w:bookmarkStart w:id="434" w:name="_Toc16157669"/>
      <w:bookmarkEnd w:id="425"/>
      <w:r w:rsidRPr="00C60894">
        <w:rPr>
          <w:sz w:val="18"/>
          <w:szCs w:val="18"/>
          <w:vertAlign w:val="superscript"/>
        </w:rPr>
        <w:t>a</w:t>
      </w:r>
      <w:r w:rsidRPr="00C60894">
        <w:rPr>
          <w:sz w:val="18"/>
          <w:szCs w:val="18"/>
        </w:rPr>
        <w:t xml:space="preserve"> </w:t>
      </w:r>
      <w:r>
        <w:rPr>
          <w:sz w:val="18"/>
          <w:szCs w:val="18"/>
        </w:rPr>
        <w:t xml:space="preserve"> </w:t>
      </w:r>
      <w:r w:rsidRPr="00C60894">
        <w:rPr>
          <w:sz w:val="18"/>
          <w:szCs w:val="18"/>
        </w:rPr>
        <w:t>The equal quota share program was implemented in 1994.</w:t>
      </w:r>
      <w:r>
        <w:br w:type="page"/>
      </w:r>
    </w:p>
    <w:p w14:paraId="47DD790B" w14:textId="6F5BB038" w:rsidR="00C64739" w:rsidRPr="00B85BC9" w:rsidRDefault="00C64739" w:rsidP="000C25AD">
      <w:pPr>
        <w:pStyle w:val="Caption"/>
        <w:ind w:firstLine="0"/>
      </w:pPr>
      <w:bookmarkStart w:id="435" w:name="_Toc44073698"/>
      <w:bookmarkStart w:id="436" w:name="_Toc105493501"/>
      <w:bookmarkStart w:id="437" w:name="_Toc79673336"/>
      <w:r w:rsidRPr="005B558D">
        <w:lastRenderedPageBreak/>
        <w:t xml:space="preserve">Table </w:t>
      </w:r>
      <w:fldSimple w:instr=" SEQ Table \* ARABIC ">
        <w:r w:rsidRPr="005B558D">
          <w:rPr>
            <w:noProof/>
          </w:rPr>
          <w:t>2</w:t>
        </w:r>
      </w:fldSimple>
      <w:r w:rsidRPr="005B558D">
        <w:t>.–</w:t>
      </w:r>
      <w:bookmarkEnd w:id="434"/>
      <w:bookmarkEnd w:id="435"/>
      <w:r w:rsidRPr="005B558D">
        <w:t>Summary</w:t>
      </w:r>
      <w:r w:rsidRPr="00B85BC9">
        <w:t xml:space="preserve"> of key assessment results used to inform management in </w:t>
      </w:r>
      <w:r w:rsidR="005B558D">
        <w:t>2022</w:t>
      </w:r>
      <w:r>
        <w:t xml:space="preserve"> and 202</w:t>
      </w:r>
      <w:r w:rsidR="00D014A8">
        <w:t>3</w:t>
      </w:r>
      <w:r>
        <w:t>.</w:t>
      </w:r>
      <w:r w:rsidRPr="00B85BC9">
        <w:t xml:space="preserve"> This table includes the estimates of projected total biomass (sablefish aged 2 years and above) and female spawning stock biomass, estimated biological reference points of unfished female spawning biomass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100%</m:t>
            </m:r>
          </m:sub>
        </m:sSub>
      </m:oMath>
      <w:r>
        <w:rPr>
          <w:i/>
        </w:rPr>
        <w:t>)</w:t>
      </w:r>
      <w:r w:rsidRPr="00B85BC9">
        <w:t>, female spawning biomass at 50% of unfished levels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50%</m:t>
            </m:r>
          </m:sub>
        </m:sSub>
      </m:oMath>
      <w:r>
        <w:rPr>
          <w:i/>
        </w:rPr>
        <w:t>)</w:t>
      </w:r>
      <w:r w:rsidRPr="005D5F15">
        <w:rPr>
          <w:iCs/>
        </w:rPr>
        <w:t xml:space="preserve">, </w:t>
      </w:r>
      <w:r w:rsidRPr="00B85BC9">
        <w:t xml:space="preserve">and the maximum target fishing mortality of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Additional values include the maximum permissible Acceptable Biological Catch (max ABC) defined by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the estimates of mortality from fishery releases that would result under max ABC and a discard mortality rate of 0.16, and the recommended ABC under the max 15% change management procedure.</w:t>
      </w:r>
      <w:bookmarkEnd w:id="436"/>
      <w:r w:rsidRPr="00B85BC9">
        <w:t xml:space="preserve"> </w:t>
      </w:r>
      <w:bookmarkEnd w:id="437"/>
    </w:p>
    <w:tbl>
      <w:tblPr>
        <w:tblW w:w="5000" w:type="pct"/>
        <w:tblLayout w:type="fixed"/>
        <w:tblLook w:val="07E0" w:firstRow="1" w:lastRow="1" w:firstColumn="1" w:lastColumn="1" w:noHBand="1" w:noVBand="1"/>
      </w:tblPr>
      <w:tblGrid>
        <w:gridCol w:w="5130"/>
        <w:gridCol w:w="2069"/>
        <w:gridCol w:w="1891"/>
        <w:gridCol w:w="270"/>
      </w:tblGrid>
      <w:tr w:rsidR="00B77991" w:rsidRPr="00ED43BD" w14:paraId="25132C23" w14:textId="49FE79EE" w:rsidTr="00B77991">
        <w:tc>
          <w:tcPr>
            <w:tcW w:w="2740" w:type="pct"/>
            <w:tcBorders>
              <w:top w:val="single" w:sz="4" w:space="0" w:color="auto"/>
              <w:bottom w:val="single" w:sz="4" w:space="0" w:color="auto"/>
            </w:tcBorders>
            <w:vAlign w:val="bottom"/>
          </w:tcPr>
          <w:p w14:paraId="1679658D" w14:textId="77777777" w:rsidR="00B77991" w:rsidRPr="00ED43BD" w:rsidRDefault="00B77991" w:rsidP="00B77991">
            <w:pPr>
              <w:spacing w:after="0"/>
            </w:pPr>
            <w:bookmarkStart w:id="438" w:name="_Hlk77862168"/>
            <w:r w:rsidRPr="00ED43BD">
              <w:t>Quantity/Status</w:t>
            </w:r>
          </w:p>
        </w:tc>
        <w:tc>
          <w:tcPr>
            <w:tcW w:w="1105" w:type="pct"/>
            <w:tcBorders>
              <w:top w:val="single" w:sz="4" w:space="0" w:color="auto"/>
              <w:bottom w:val="single" w:sz="4" w:space="0" w:color="auto"/>
            </w:tcBorders>
            <w:vAlign w:val="bottom"/>
          </w:tcPr>
          <w:p w14:paraId="5D65CA6A" w14:textId="170E3EDB" w:rsidR="00B77991" w:rsidRPr="00ED43BD" w:rsidRDefault="00B77991" w:rsidP="00B77991">
            <w:pPr>
              <w:spacing w:after="0"/>
              <w:ind w:left="975"/>
              <w:jc w:val="right"/>
            </w:pPr>
            <w:r w:rsidRPr="00ED43BD">
              <w:t>202</w:t>
            </w:r>
            <w:r w:rsidR="00D014A8">
              <w:t>2</w:t>
            </w:r>
            <w:r w:rsidRPr="00ED43BD">
              <w:t xml:space="preserve"> </w:t>
            </w:r>
          </w:p>
        </w:tc>
        <w:tc>
          <w:tcPr>
            <w:tcW w:w="1010" w:type="pct"/>
            <w:tcBorders>
              <w:top w:val="single" w:sz="4" w:space="0" w:color="auto"/>
              <w:bottom w:val="single" w:sz="4" w:space="0" w:color="auto"/>
            </w:tcBorders>
          </w:tcPr>
          <w:p w14:paraId="091F0207" w14:textId="1FB402A1" w:rsidR="00B77991" w:rsidRPr="00ED43BD" w:rsidRDefault="00B77991" w:rsidP="00B77991">
            <w:pPr>
              <w:spacing w:after="0"/>
              <w:ind w:left="975"/>
              <w:jc w:val="right"/>
            </w:pPr>
            <w:r w:rsidRPr="00ED43BD">
              <w:t>202</w:t>
            </w:r>
            <w:r w:rsidR="00D014A8">
              <w:t>3</w:t>
            </w:r>
            <w:r w:rsidRPr="00ED43BD">
              <w:t xml:space="preserve"> </w:t>
            </w:r>
          </w:p>
        </w:tc>
        <w:tc>
          <w:tcPr>
            <w:tcW w:w="144" w:type="pct"/>
            <w:tcBorders>
              <w:top w:val="single" w:sz="4" w:space="0" w:color="auto"/>
              <w:bottom w:val="single" w:sz="4" w:space="0" w:color="auto"/>
            </w:tcBorders>
          </w:tcPr>
          <w:p w14:paraId="42987F4B" w14:textId="4090ABE3" w:rsidR="00B77991" w:rsidRPr="00ED43BD" w:rsidRDefault="00B77991" w:rsidP="00B77991">
            <w:pPr>
              <w:spacing w:after="0"/>
              <w:ind w:left="975"/>
              <w:jc w:val="right"/>
            </w:pPr>
          </w:p>
        </w:tc>
      </w:tr>
      <w:tr w:rsidR="00D014A8" w:rsidRPr="00ED43BD" w14:paraId="6B9CEA13" w14:textId="6F58464C" w:rsidTr="00A25864">
        <w:trPr>
          <w:trHeight w:val="406"/>
        </w:trPr>
        <w:tc>
          <w:tcPr>
            <w:tcW w:w="2740" w:type="pct"/>
            <w:tcBorders>
              <w:top w:val="single" w:sz="4" w:space="0" w:color="auto"/>
            </w:tcBorders>
          </w:tcPr>
          <w:p w14:paraId="6B90F635" w14:textId="77777777" w:rsidR="00D014A8" w:rsidRPr="00ED43BD" w:rsidRDefault="00D014A8" w:rsidP="00D014A8">
            <w:r w:rsidRPr="00ED43BD">
              <w:t>Projected total (age 2+) biomass (lb)</w:t>
            </w:r>
          </w:p>
        </w:tc>
        <w:tc>
          <w:tcPr>
            <w:tcW w:w="1105" w:type="pct"/>
            <w:tcBorders>
              <w:top w:val="single" w:sz="4" w:space="0" w:color="auto"/>
            </w:tcBorders>
            <w:vAlign w:val="center"/>
          </w:tcPr>
          <w:p w14:paraId="29639020" w14:textId="0549E405" w:rsidR="00D014A8" w:rsidRPr="00ED43BD" w:rsidRDefault="00D014A8" w:rsidP="00D014A8">
            <w:pPr>
              <w:jc w:val="right"/>
            </w:pPr>
            <w:r w:rsidRPr="00ED43BD">
              <w:t>51,885,665</w:t>
            </w:r>
          </w:p>
        </w:tc>
        <w:tc>
          <w:tcPr>
            <w:tcW w:w="1010" w:type="pct"/>
            <w:tcBorders>
              <w:top w:val="single" w:sz="4" w:space="0" w:color="auto"/>
            </w:tcBorders>
            <w:vAlign w:val="center"/>
          </w:tcPr>
          <w:p w14:paraId="06B2143B" w14:textId="7988DF4F" w:rsidR="00D014A8" w:rsidRPr="00ED43BD" w:rsidRDefault="00D014A8" w:rsidP="00D014A8">
            <w:pPr>
              <w:jc w:val="right"/>
            </w:pPr>
            <w:r w:rsidRPr="00ED43BD">
              <w:t>51,</w:t>
            </w:r>
            <w:r>
              <w:t>975,426</w:t>
            </w:r>
          </w:p>
        </w:tc>
        <w:tc>
          <w:tcPr>
            <w:tcW w:w="144" w:type="pct"/>
            <w:tcBorders>
              <w:top w:val="single" w:sz="4" w:space="0" w:color="auto"/>
            </w:tcBorders>
          </w:tcPr>
          <w:p w14:paraId="288DBA96" w14:textId="059D82DD" w:rsidR="00D014A8" w:rsidRPr="00ED43BD" w:rsidRDefault="00D014A8" w:rsidP="00D014A8">
            <w:pPr>
              <w:jc w:val="right"/>
            </w:pPr>
          </w:p>
        </w:tc>
      </w:tr>
      <w:tr w:rsidR="00D014A8" w:rsidRPr="00ED43BD" w14:paraId="47F7E8D7" w14:textId="603BD266" w:rsidTr="00A25864">
        <w:trPr>
          <w:trHeight w:val="406"/>
        </w:trPr>
        <w:tc>
          <w:tcPr>
            <w:tcW w:w="2740" w:type="pct"/>
          </w:tcPr>
          <w:p w14:paraId="7DCCBB8E" w14:textId="77777777" w:rsidR="00D014A8" w:rsidRPr="00ED43BD" w:rsidRDefault="00D014A8" w:rsidP="00D014A8">
            <w:r w:rsidRPr="00ED43BD">
              <w:t>Projected female spawning biomass (lb)</w:t>
            </w:r>
          </w:p>
        </w:tc>
        <w:tc>
          <w:tcPr>
            <w:tcW w:w="1105" w:type="pct"/>
            <w:vAlign w:val="center"/>
          </w:tcPr>
          <w:p w14:paraId="21AB696B" w14:textId="3D1D28A9" w:rsidR="00D014A8" w:rsidRPr="00ED43BD" w:rsidRDefault="00D014A8" w:rsidP="00D014A8">
            <w:pPr>
              <w:jc w:val="right"/>
            </w:pPr>
            <w:r w:rsidRPr="00ED43BD">
              <w:t>19,714,244</w:t>
            </w:r>
          </w:p>
        </w:tc>
        <w:tc>
          <w:tcPr>
            <w:tcW w:w="1010" w:type="pct"/>
            <w:vAlign w:val="center"/>
          </w:tcPr>
          <w:p w14:paraId="4CE07DA0" w14:textId="093907B6" w:rsidR="00D014A8" w:rsidRPr="00ED43BD" w:rsidRDefault="00D014A8" w:rsidP="00D014A8">
            <w:pPr>
              <w:jc w:val="right"/>
            </w:pPr>
            <w:r w:rsidRPr="00ED43BD">
              <w:t>19,</w:t>
            </w:r>
            <w:r>
              <w:t>836,111</w:t>
            </w:r>
          </w:p>
        </w:tc>
        <w:tc>
          <w:tcPr>
            <w:tcW w:w="144" w:type="pct"/>
          </w:tcPr>
          <w:p w14:paraId="72037EF3" w14:textId="78BEDAE5" w:rsidR="00D014A8" w:rsidRPr="00ED43BD" w:rsidRDefault="00D014A8" w:rsidP="00D014A8">
            <w:pPr>
              <w:jc w:val="right"/>
            </w:pPr>
          </w:p>
        </w:tc>
      </w:tr>
      <w:tr w:rsidR="00D014A8" w:rsidRPr="00ED43BD" w14:paraId="12C5130C" w14:textId="0B2A1FB3" w:rsidTr="00A25864">
        <w:trPr>
          <w:trHeight w:val="406"/>
        </w:trPr>
        <w:tc>
          <w:tcPr>
            <w:tcW w:w="2740" w:type="pct"/>
          </w:tcPr>
          <w:p w14:paraId="0CAC5813" w14:textId="77777777" w:rsidR="00D014A8" w:rsidRPr="00ED43BD" w:rsidRDefault="00D014A8" w:rsidP="00D014A8">
            <w:pPr>
              <w:rPr>
                <w:i/>
              </w:rPr>
            </w:pPr>
            <w:r w:rsidRPr="00ED43BD">
              <w:t>Unfished female spawning biomass (</w:t>
            </w:r>
            <m:oMath>
              <m:sSub>
                <m:sSubPr>
                  <m:ctrlPr>
                    <w:rPr>
                      <w:rFonts w:ascii="Cambria Math" w:hAnsi="Cambria Math"/>
                    </w:rPr>
                  </m:ctrlPr>
                </m:sSubPr>
                <m:e>
                  <m:r>
                    <w:rPr>
                      <w:rFonts w:ascii="Cambria Math" w:hAnsi="Cambria Math"/>
                    </w:rPr>
                    <m:t>SB</m:t>
                  </m:r>
                </m:e>
                <m:sub>
                  <m:r>
                    <m:rPr>
                      <m:sty m:val="p"/>
                    </m:rPr>
                    <w:rPr>
                      <w:rFonts w:ascii="Cambria Math" w:hAnsi="Cambria Math"/>
                    </w:rPr>
                    <m:t>100%</m:t>
                  </m:r>
                </m:sub>
              </m:sSub>
              <m:r>
                <w:rPr>
                  <w:rFonts w:ascii="Cambria Math" w:hAnsi="Cambria Math"/>
                </w:rPr>
                <m:t xml:space="preserve">, </m:t>
              </m:r>
            </m:oMath>
            <w:r w:rsidRPr="00ED43BD">
              <w:t>lb)</w:t>
            </w:r>
          </w:p>
        </w:tc>
        <w:tc>
          <w:tcPr>
            <w:tcW w:w="1105" w:type="pct"/>
            <w:vAlign w:val="center"/>
          </w:tcPr>
          <w:p w14:paraId="63D23841" w14:textId="7E6780F2" w:rsidR="00D014A8" w:rsidRPr="00ED43BD" w:rsidRDefault="00D014A8" w:rsidP="00D014A8">
            <w:pPr>
              <w:jc w:val="right"/>
            </w:pPr>
            <w:r w:rsidRPr="00ED43BD">
              <w:t>28,995,917</w:t>
            </w:r>
          </w:p>
        </w:tc>
        <w:tc>
          <w:tcPr>
            <w:tcW w:w="1010" w:type="pct"/>
            <w:vAlign w:val="center"/>
          </w:tcPr>
          <w:p w14:paraId="49502E56" w14:textId="7CC0BC68" w:rsidR="00D014A8" w:rsidRPr="00ED43BD" w:rsidRDefault="00D014A8" w:rsidP="00D014A8">
            <w:pPr>
              <w:jc w:val="right"/>
            </w:pPr>
            <w:r w:rsidRPr="00ED43BD">
              <w:t>28</w:t>
            </w:r>
            <w:ins w:id="439" w:author="Ehresmann, Rhea K (DFG)" w:date="2023-08-16T15:20:00Z">
              <w:r w:rsidR="00841FED">
                <w:t>,</w:t>
              </w:r>
            </w:ins>
            <w:r>
              <w:t>434,171</w:t>
            </w:r>
          </w:p>
        </w:tc>
        <w:tc>
          <w:tcPr>
            <w:tcW w:w="144" w:type="pct"/>
          </w:tcPr>
          <w:p w14:paraId="6A0ECD66" w14:textId="5B403578" w:rsidR="00D014A8" w:rsidRPr="00ED43BD" w:rsidRDefault="00D014A8" w:rsidP="00D014A8">
            <w:pPr>
              <w:jc w:val="right"/>
            </w:pPr>
          </w:p>
        </w:tc>
      </w:tr>
      <w:tr w:rsidR="00D014A8" w:rsidRPr="00ED43BD" w14:paraId="681FD7E6" w14:textId="54EAA4CF" w:rsidTr="00A25864">
        <w:trPr>
          <w:trHeight w:val="406"/>
        </w:trPr>
        <w:tc>
          <w:tcPr>
            <w:tcW w:w="2740" w:type="pct"/>
          </w:tcPr>
          <w:p w14:paraId="2D786962" w14:textId="77777777" w:rsidR="00D014A8" w:rsidRPr="00ED43BD" w:rsidRDefault="00D014A8" w:rsidP="00D014A8">
            <w:r w:rsidRPr="00ED43BD">
              <w:t xml:space="preserve">Female spawning biomass at </w:t>
            </w:r>
            <m:oMath>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m:oMath>
              <m:sSub>
                <m:sSubPr>
                  <m:ctrlPr>
                    <w:rPr>
                      <w:rFonts w:ascii="Cambria Math" w:hAnsi="Cambria Math"/>
                    </w:rPr>
                  </m:ctrlPr>
                </m:sSubPr>
                <m:e>
                  <m:r>
                    <w:rPr>
                      <w:rFonts w:ascii="Cambria Math" w:hAnsi="Cambria Math"/>
                    </w:rPr>
                    <m:t>SB</m:t>
                  </m:r>
                </m:e>
                <m:sub>
                  <m:r>
                    <m:rPr>
                      <m:sty m:val="p"/>
                    </m:rPr>
                    <w:rPr>
                      <w:rFonts w:ascii="Cambria Math" w:hAnsi="Cambria Math"/>
                    </w:rPr>
                    <m:t>50%</m:t>
                  </m:r>
                </m:sub>
              </m:sSub>
              <m:r>
                <w:rPr>
                  <w:rFonts w:ascii="Cambria Math" w:hAnsi="Cambria Math"/>
                </w:rPr>
                <m:t xml:space="preserve">, </m:t>
              </m:r>
            </m:oMath>
            <w:r w:rsidRPr="00ED43BD">
              <w:t>lb)</w:t>
            </w:r>
          </w:p>
        </w:tc>
        <w:tc>
          <w:tcPr>
            <w:tcW w:w="1105" w:type="pct"/>
            <w:vAlign w:val="center"/>
          </w:tcPr>
          <w:p w14:paraId="046314C1" w14:textId="75623E2D" w:rsidR="00D014A8" w:rsidRPr="00ED43BD" w:rsidRDefault="00D014A8" w:rsidP="00D014A8">
            <w:pPr>
              <w:jc w:val="right"/>
            </w:pPr>
            <w:r w:rsidRPr="00ED43BD">
              <w:t>14,497,958</w:t>
            </w:r>
          </w:p>
        </w:tc>
        <w:tc>
          <w:tcPr>
            <w:tcW w:w="1010" w:type="pct"/>
            <w:vAlign w:val="center"/>
          </w:tcPr>
          <w:p w14:paraId="57D51026" w14:textId="0C065160" w:rsidR="00D014A8" w:rsidRPr="00ED43BD" w:rsidRDefault="00D014A8" w:rsidP="00D014A8">
            <w:pPr>
              <w:jc w:val="right"/>
            </w:pPr>
            <w:r w:rsidRPr="00ED43BD">
              <w:t>14,</w:t>
            </w:r>
            <w:r>
              <w:t>217,085</w:t>
            </w:r>
          </w:p>
        </w:tc>
        <w:tc>
          <w:tcPr>
            <w:tcW w:w="144" w:type="pct"/>
          </w:tcPr>
          <w:p w14:paraId="48C18279" w14:textId="240E68BE" w:rsidR="00D014A8" w:rsidRPr="00ED43BD" w:rsidRDefault="00D014A8" w:rsidP="00D014A8">
            <w:pPr>
              <w:jc w:val="right"/>
            </w:pPr>
          </w:p>
        </w:tc>
      </w:tr>
      <w:tr w:rsidR="00D014A8" w:rsidRPr="00ED43BD" w14:paraId="1755C678" w14:textId="42B73DAA" w:rsidTr="00A25864">
        <w:trPr>
          <w:trHeight w:val="406"/>
        </w:trPr>
        <w:tc>
          <w:tcPr>
            <w:tcW w:w="2740" w:type="pct"/>
          </w:tcPr>
          <w:p w14:paraId="28AA7DB4" w14:textId="77777777" w:rsidR="00D014A8" w:rsidRPr="00ED43BD" w:rsidRDefault="00D014A8" w:rsidP="00D014A8">
            <w:r w:rsidRPr="00ED43BD">
              <w:t xml:space="preserve">max </w:t>
            </w:r>
            <m:oMath>
              <m:sSub>
                <m:sSubPr>
                  <m:ctrlPr>
                    <w:rPr>
                      <w:rFonts w:ascii="Cambria Math" w:hAnsi="Cambria Math"/>
                    </w:rPr>
                  </m:ctrlPr>
                </m:sSubPr>
                <m:e>
                  <m:r>
                    <w:rPr>
                      <w:rFonts w:ascii="Cambria Math" w:hAnsi="Cambria Math"/>
                    </w:rPr>
                    <m:t>F</m:t>
                  </m:r>
                </m:e>
                <m:sub>
                  <m:r>
                    <w:rPr>
                      <w:rFonts w:ascii="Cambria Math" w:hAnsi="Cambria Math"/>
                    </w:rPr>
                    <m:t>ABC</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w:p>
        </w:tc>
        <w:tc>
          <w:tcPr>
            <w:tcW w:w="1105" w:type="pct"/>
            <w:vAlign w:val="center"/>
          </w:tcPr>
          <w:p w14:paraId="534BA069" w14:textId="35D88B2C" w:rsidR="00D014A8" w:rsidRPr="00ED43BD" w:rsidRDefault="00D014A8" w:rsidP="00D014A8">
            <w:pPr>
              <w:jc w:val="right"/>
            </w:pPr>
            <w:r w:rsidRPr="00ED43BD">
              <w:t>0.06</w:t>
            </w:r>
            <w:r>
              <w:t>2</w:t>
            </w:r>
          </w:p>
        </w:tc>
        <w:tc>
          <w:tcPr>
            <w:tcW w:w="1010" w:type="pct"/>
            <w:vAlign w:val="center"/>
          </w:tcPr>
          <w:p w14:paraId="6389A707" w14:textId="321BA9D3" w:rsidR="00D014A8" w:rsidRPr="00ED43BD" w:rsidRDefault="00D014A8" w:rsidP="00D014A8">
            <w:pPr>
              <w:jc w:val="right"/>
            </w:pPr>
            <w:r w:rsidRPr="00ED43BD">
              <w:t>0.0</w:t>
            </w:r>
            <w:r>
              <w:t>59</w:t>
            </w:r>
          </w:p>
        </w:tc>
        <w:tc>
          <w:tcPr>
            <w:tcW w:w="144" w:type="pct"/>
          </w:tcPr>
          <w:p w14:paraId="0AC57735" w14:textId="23D95474" w:rsidR="00D014A8" w:rsidRPr="00ED43BD" w:rsidRDefault="00D014A8" w:rsidP="00D014A8">
            <w:pPr>
              <w:jc w:val="right"/>
            </w:pPr>
          </w:p>
        </w:tc>
      </w:tr>
      <w:tr w:rsidR="00D014A8" w:rsidRPr="00ED43BD" w14:paraId="4E83FEB8" w14:textId="547AD490" w:rsidTr="00A25864">
        <w:trPr>
          <w:trHeight w:val="406"/>
        </w:trPr>
        <w:tc>
          <w:tcPr>
            <w:tcW w:w="2740" w:type="pct"/>
          </w:tcPr>
          <w:p w14:paraId="50ABB9C4" w14:textId="77777777" w:rsidR="00D014A8" w:rsidRPr="00ED43BD" w:rsidRDefault="00D014A8" w:rsidP="00D014A8">
            <w:r w:rsidRPr="00ED43BD">
              <w:t xml:space="preserve">Recommended </w:t>
            </w:r>
            <m:oMath>
              <m:sSub>
                <m:sSubPr>
                  <m:ctrlPr>
                    <w:rPr>
                      <w:rFonts w:ascii="Cambria Math" w:hAnsi="Cambria Math"/>
                    </w:rPr>
                  </m:ctrlPr>
                </m:sSubPr>
                <m:e>
                  <m:r>
                    <w:rPr>
                      <w:rFonts w:ascii="Cambria Math" w:hAnsi="Cambria Math"/>
                    </w:rPr>
                    <m:t>F</m:t>
                  </m:r>
                </m:e>
                <m:sub>
                  <m:r>
                    <w:rPr>
                      <w:rFonts w:ascii="Cambria Math" w:hAnsi="Cambria Math"/>
                    </w:rPr>
                    <m:t>ABC</m:t>
                  </m:r>
                </m:sub>
              </m:sSub>
            </m:oMath>
          </w:p>
        </w:tc>
        <w:tc>
          <w:tcPr>
            <w:tcW w:w="1105" w:type="pct"/>
            <w:vAlign w:val="center"/>
          </w:tcPr>
          <w:p w14:paraId="393F5A9D" w14:textId="2DFA2816" w:rsidR="00D014A8" w:rsidRPr="00ED43BD" w:rsidRDefault="00D014A8" w:rsidP="00D014A8">
            <w:pPr>
              <w:jc w:val="right"/>
            </w:pPr>
            <w:r w:rsidRPr="00ED43BD">
              <w:t>0.05</w:t>
            </w:r>
            <w:r>
              <w:t>6</w:t>
            </w:r>
          </w:p>
        </w:tc>
        <w:tc>
          <w:tcPr>
            <w:tcW w:w="1010" w:type="pct"/>
            <w:vAlign w:val="center"/>
          </w:tcPr>
          <w:p w14:paraId="6165DA5B" w14:textId="6C973355" w:rsidR="00D014A8" w:rsidRPr="00ED43BD" w:rsidRDefault="00D014A8" w:rsidP="00D014A8">
            <w:pPr>
              <w:jc w:val="right"/>
            </w:pPr>
            <w:commentRangeStart w:id="440"/>
            <w:r w:rsidRPr="00ED43BD">
              <w:t>0.05</w:t>
            </w:r>
            <w:r>
              <w:t>5</w:t>
            </w:r>
            <w:commentRangeEnd w:id="440"/>
            <w:r w:rsidR="00042399">
              <w:rPr>
                <w:rStyle w:val="CommentReference"/>
              </w:rPr>
              <w:commentReference w:id="440"/>
            </w:r>
          </w:p>
        </w:tc>
        <w:tc>
          <w:tcPr>
            <w:tcW w:w="144" w:type="pct"/>
          </w:tcPr>
          <w:p w14:paraId="07398DE1" w14:textId="32D99CEC" w:rsidR="00D014A8" w:rsidRPr="00ED43BD" w:rsidRDefault="00D014A8" w:rsidP="00D014A8">
            <w:pPr>
              <w:jc w:val="right"/>
            </w:pPr>
          </w:p>
        </w:tc>
      </w:tr>
      <w:tr w:rsidR="00D014A8" w:rsidRPr="00ED43BD" w14:paraId="2C49A08C" w14:textId="4604A3FD" w:rsidTr="00A25864">
        <w:trPr>
          <w:trHeight w:val="406"/>
        </w:trPr>
        <w:tc>
          <w:tcPr>
            <w:tcW w:w="2740" w:type="pct"/>
          </w:tcPr>
          <w:p w14:paraId="38CFAFD6" w14:textId="77777777" w:rsidR="00D014A8" w:rsidRPr="00ED43BD" w:rsidRDefault="00D014A8" w:rsidP="00D014A8">
            <w:r w:rsidRPr="00ED43BD">
              <w:t>Mortality from fishery releases (lb)</w:t>
            </w:r>
          </w:p>
        </w:tc>
        <w:tc>
          <w:tcPr>
            <w:tcW w:w="1105" w:type="pct"/>
            <w:vAlign w:val="center"/>
          </w:tcPr>
          <w:p w14:paraId="32BD8950" w14:textId="1D3C0C2E" w:rsidR="00D014A8" w:rsidRPr="00ED43BD" w:rsidRDefault="00D014A8" w:rsidP="00D014A8">
            <w:pPr>
              <w:jc w:val="right"/>
            </w:pPr>
            <w:r w:rsidRPr="00ED43BD">
              <w:t>72,190</w:t>
            </w:r>
          </w:p>
        </w:tc>
        <w:tc>
          <w:tcPr>
            <w:tcW w:w="1010" w:type="pct"/>
            <w:vAlign w:val="center"/>
          </w:tcPr>
          <w:p w14:paraId="35AFE1BE" w14:textId="6074B574" w:rsidR="00D014A8" w:rsidRPr="00ED43BD" w:rsidRDefault="00D014A8" w:rsidP="00D014A8">
            <w:pPr>
              <w:jc w:val="right"/>
            </w:pPr>
            <w:r>
              <w:t>69,522</w:t>
            </w:r>
          </w:p>
        </w:tc>
        <w:tc>
          <w:tcPr>
            <w:tcW w:w="144" w:type="pct"/>
          </w:tcPr>
          <w:p w14:paraId="3B14040A" w14:textId="1B76BFFC" w:rsidR="00D014A8" w:rsidRPr="00ED43BD" w:rsidRDefault="00D014A8" w:rsidP="00D014A8">
            <w:pPr>
              <w:jc w:val="right"/>
            </w:pPr>
          </w:p>
        </w:tc>
      </w:tr>
      <w:tr w:rsidR="00D014A8" w:rsidRPr="00ED43BD" w14:paraId="12CAE1CE" w14:textId="09EBD964" w:rsidTr="00A25864">
        <w:trPr>
          <w:trHeight w:val="406"/>
        </w:trPr>
        <w:tc>
          <w:tcPr>
            <w:tcW w:w="2740" w:type="pct"/>
          </w:tcPr>
          <w:p w14:paraId="1FA0F693" w14:textId="77777777" w:rsidR="00D014A8" w:rsidRPr="00ED43BD" w:rsidRDefault="00D014A8" w:rsidP="00D014A8">
            <w:r w:rsidRPr="00ED43BD">
              <w:t>max ABC (lb)</w:t>
            </w:r>
          </w:p>
        </w:tc>
        <w:tc>
          <w:tcPr>
            <w:tcW w:w="1105" w:type="pct"/>
            <w:vAlign w:val="center"/>
          </w:tcPr>
          <w:p w14:paraId="197AB051" w14:textId="17A6BCE5" w:rsidR="00D014A8" w:rsidRPr="00ED43BD" w:rsidRDefault="00D014A8" w:rsidP="00D014A8">
            <w:pPr>
              <w:jc w:val="right"/>
            </w:pPr>
            <w:r w:rsidRPr="00ED43BD">
              <w:t>1,595,932</w:t>
            </w:r>
          </w:p>
        </w:tc>
        <w:tc>
          <w:tcPr>
            <w:tcW w:w="1010" w:type="pct"/>
            <w:vAlign w:val="center"/>
          </w:tcPr>
          <w:p w14:paraId="77ABC452" w14:textId="4811933B" w:rsidR="00D1715A" w:rsidRPr="00ED43BD" w:rsidRDefault="00D1715A" w:rsidP="00D014A8">
            <w:pPr>
              <w:jc w:val="right"/>
            </w:pPr>
            <w:commentRangeStart w:id="441"/>
            <w:r w:rsidRPr="00ED43BD">
              <w:t>1,</w:t>
            </w:r>
            <w:r>
              <w:t>573</w:t>
            </w:r>
            <w:r w:rsidRPr="00ED43BD">
              <w:t>,</w:t>
            </w:r>
            <w:r>
              <w:t>109</w:t>
            </w:r>
            <w:commentRangeEnd w:id="441"/>
            <w:r w:rsidR="00841FED">
              <w:rPr>
                <w:rStyle w:val="CommentReference"/>
              </w:rPr>
              <w:commentReference w:id="441"/>
            </w:r>
          </w:p>
        </w:tc>
        <w:tc>
          <w:tcPr>
            <w:tcW w:w="144" w:type="pct"/>
          </w:tcPr>
          <w:p w14:paraId="37FF7811" w14:textId="3773FC88" w:rsidR="00D014A8" w:rsidRPr="00ED43BD" w:rsidRDefault="00D014A8" w:rsidP="00D014A8">
            <w:pPr>
              <w:jc w:val="right"/>
            </w:pPr>
          </w:p>
        </w:tc>
      </w:tr>
      <w:tr w:rsidR="00D014A8" w:rsidRPr="00ED43BD" w14:paraId="0C919047" w14:textId="5EADFA7E" w:rsidTr="00A25864">
        <w:trPr>
          <w:trHeight w:val="407"/>
        </w:trPr>
        <w:tc>
          <w:tcPr>
            <w:tcW w:w="2740" w:type="pct"/>
            <w:tcBorders>
              <w:bottom w:val="single" w:sz="4" w:space="0" w:color="auto"/>
            </w:tcBorders>
          </w:tcPr>
          <w:p w14:paraId="0C454F2A" w14:textId="77777777" w:rsidR="00D014A8" w:rsidRPr="00ED43BD" w:rsidRDefault="00D014A8" w:rsidP="00D014A8">
            <w:pPr>
              <w:rPr>
                <w:bCs/>
              </w:rPr>
            </w:pPr>
            <w:r w:rsidRPr="00ED43BD">
              <w:rPr>
                <w:bCs/>
              </w:rPr>
              <w:t>Recommended ABC (lb)</w:t>
            </w:r>
          </w:p>
        </w:tc>
        <w:tc>
          <w:tcPr>
            <w:tcW w:w="1105" w:type="pct"/>
            <w:tcBorders>
              <w:bottom w:val="single" w:sz="4" w:space="0" w:color="auto"/>
            </w:tcBorders>
            <w:vAlign w:val="center"/>
          </w:tcPr>
          <w:p w14:paraId="51D5A7C2" w14:textId="676B408E" w:rsidR="00D014A8" w:rsidRPr="00ED43BD" w:rsidRDefault="00D014A8" w:rsidP="00D014A8">
            <w:pPr>
              <w:jc w:val="right"/>
              <w:rPr>
                <w:bCs/>
              </w:rPr>
            </w:pPr>
            <w:r w:rsidRPr="00ED43BD">
              <w:t>1,443,314</w:t>
            </w:r>
          </w:p>
        </w:tc>
        <w:tc>
          <w:tcPr>
            <w:tcW w:w="1010" w:type="pct"/>
            <w:tcBorders>
              <w:bottom w:val="single" w:sz="4" w:space="0" w:color="auto"/>
            </w:tcBorders>
            <w:vAlign w:val="center"/>
          </w:tcPr>
          <w:p w14:paraId="34145EAE" w14:textId="07CFC051" w:rsidR="00D014A8" w:rsidRPr="00ED43BD" w:rsidRDefault="00D014A8" w:rsidP="00D014A8">
            <w:pPr>
              <w:jc w:val="right"/>
              <w:rPr>
                <w:bCs/>
              </w:rPr>
            </w:pPr>
            <w:r w:rsidRPr="00ED43BD">
              <w:t>1,</w:t>
            </w:r>
            <w:r>
              <w:t>573</w:t>
            </w:r>
            <w:r w:rsidRPr="00ED43BD">
              <w:t>,</w:t>
            </w:r>
            <w:r>
              <w:t>109</w:t>
            </w:r>
          </w:p>
        </w:tc>
        <w:tc>
          <w:tcPr>
            <w:tcW w:w="144" w:type="pct"/>
            <w:tcBorders>
              <w:bottom w:val="single" w:sz="4" w:space="0" w:color="auto"/>
            </w:tcBorders>
          </w:tcPr>
          <w:p w14:paraId="536F9734" w14:textId="1397729B" w:rsidR="00D014A8" w:rsidRPr="00ED43BD" w:rsidRDefault="00D014A8" w:rsidP="00D014A8">
            <w:pPr>
              <w:jc w:val="right"/>
              <w:rPr>
                <w:bCs/>
              </w:rPr>
            </w:pPr>
          </w:p>
        </w:tc>
      </w:tr>
      <w:bookmarkEnd w:id="438"/>
    </w:tbl>
    <w:p w14:paraId="47589C41" w14:textId="77777777" w:rsidR="00C64739" w:rsidRDefault="00C64739" w:rsidP="00C64739">
      <w:pPr>
        <w:spacing w:after="0"/>
        <w:jc w:val="left"/>
        <w:rPr>
          <w:rFonts w:eastAsia="Cambria"/>
          <w:sz w:val="22"/>
          <w:szCs w:val="22"/>
        </w:rPr>
      </w:pPr>
    </w:p>
    <w:p w14:paraId="2D6F46C0" w14:textId="77777777" w:rsidR="00C64739" w:rsidRDefault="00C64739" w:rsidP="00C64739">
      <w:pPr>
        <w:spacing w:after="0"/>
        <w:jc w:val="left"/>
        <w:rPr>
          <w:rFonts w:eastAsia="Cambria"/>
          <w:sz w:val="22"/>
          <w:szCs w:val="22"/>
        </w:rPr>
      </w:pPr>
    </w:p>
    <w:p w14:paraId="20FA0520" w14:textId="77777777" w:rsidR="00C64739" w:rsidRDefault="00C64739" w:rsidP="00C64739">
      <w:pPr>
        <w:spacing w:after="0"/>
        <w:jc w:val="left"/>
        <w:rPr>
          <w:rFonts w:eastAsia="Cambria"/>
          <w:sz w:val="22"/>
          <w:szCs w:val="22"/>
        </w:rPr>
      </w:pPr>
    </w:p>
    <w:p w14:paraId="32A35A24" w14:textId="77777777" w:rsidR="00C64739" w:rsidRDefault="00C64739" w:rsidP="00C64739">
      <w:pPr>
        <w:spacing w:after="0"/>
        <w:jc w:val="left"/>
        <w:rPr>
          <w:rFonts w:eastAsia="Cambria"/>
          <w:sz w:val="22"/>
          <w:szCs w:val="22"/>
        </w:rPr>
      </w:pPr>
    </w:p>
    <w:p w14:paraId="3FC5F5CA" w14:textId="65EB4E9A" w:rsidR="00D1715A" w:rsidRDefault="00D1715A" w:rsidP="00C64739">
      <w:pPr>
        <w:spacing w:after="0"/>
        <w:jc w:val="left"/>
        <w:rPr>
          <w:rFonts w:eastAsia="Cambria"/>
          <w:sz w:val="22"/>
          <w:szCs w:val="22"/>
        </w:rPr>
      </w:pPr>
      <w:r>
        <w:rPr>
          <w:rFonts w:eastAsia="Cambria"/>
          <w:sz w:val="22"/>
          <w:szCs w:val="22"/>
        </w:rPr>
        <w:br w:type="page"/>
      </w:r>
    </w:p>
    <w:p w14:paraId="3C3E5687" w14:textId="314AFCB0" w:rsidR="00C64739" w:rsidRPr="007875D8" w:rsidRDefault="00C64739" w:rsidP="000C25AD">
      <w:pPr>
        <w:pStyle w:val="Caption"/>
        <w:ind w:firstLine="0"/>
      </w:pPr>
      <w:bookmarkStart w:id="442" w:name="_Toc16157670"/>
      <w:bookmarkStart w:id="443" w:name="_Toc44073699"/>
      <w:bookmarkStart w:id="444" w:name="_Toc79673337"/>
      <w:bookmarkStart w:id="445" w:name="_Toc105493502"/>
      <w:r w:rsidRPr="00A64C1B">
        <w:lastRenderedPageBreak/>
        <w:t xml:space="preserve">Table </w:t>
      </w:r>
      <w:fldSimple w:instr=" SEQ Table \* ARABIC ">
        <w:r>
          <w:rPr>
            <w:noProof/>
          </w:rPr>
          <w:t>3</w:t>
        </w:r>
      </w:fldSimple>
      <w:r w:rsidRPr="00A64C1B">
        <w:t>.–Decrement types and amounts, 201</w:t>
      </w:r>
      <w:r w:rsidR="00D1715A">
        <w:t>8</w:t>
      </w:r>
      <w:r w:rsidRPr="00A64C1B">
        <w:t>–202</w:t>
      </w:r>
      <w:del w:id="446" w:author="Ehresmann, Rhea K (DFG)" w:date="2023-08-16T15:28:00Z">
        <w:r w:rsidR="00CC4EFB" w:rsidDel="00D22226">
          <w:delText>2</w:delText>
        </w:r>
      </w:del>
      <w:ins w:id="447" w:author="Ehresmann, Rhea K (DFG)" w:date="2023-08-16T15:28:00Z">
        <w:r w:rsidR="00D22226">
          <w:t>3</w:t>
        </w:r>
      </w:ins>
      <w:r w:rsidRPr="00A64C1B">
        <w:t xml:space="preserve">. Estimated catch is in round </w:t>
      </w:r>
      <w:r>
        <w:t>pounds</w:t>
      </w:r>
      <w:r w:rsidRPr="00A64C1B">
        <w:t xml:space="preserve"> of sablefish.</w:t>
      </w:r>
      <w:bookmarkEnd w:id="442"/>
      <w:bookmarkEnd w:id="443"/>
      <w:bookmarkEnd w:id="444"/>
      <w:bookmarkEnd w:id="445"/>
      <w:r w:rsidRPr="00A64C1B">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14"/>
        <w:gridCol w:w="866"/>
        <w:gridCol w:w="1016"/>
        <w:gridCol w:w="1016"/>
        <w:gridCol w:w="1016"/>
        <w:gridCol w:w="1016"/>
        <w:gridCol w:w="708"/>
        <w:gridCol w:w="708"/>
        <w:tblGridChange w:id="448">
          <w:tblGrid>
            <w:gridCol w:w="3014"/>
            <w:gridCol w:w="866"/>
            <w:gridCol w:w="1016"/>
            <w:gridCol w:w="1016"/>
            <w:gridCol w:w="1016"/>
            <w:gridCol w:w="1016"/>
            <w:gridCol w:w="708"/>
            <w:gridCol w:w="708"/>
          </w:tblGrid>
        </w:tblGridChange>
      </w:tblGrid>
      <w:tr w:rsidR="00C64739" w:rsidRPr="0042239D" w14:paraId="20A74714" w14:textId="77777777" w:rsidTr="00D1715A">
        <w:trPr>
          <w:gridAfter w:val="1"/>
          <w:trHeight w:val="258"/>
        </w:trPr>
        <w:tc>
          <w:tcPr>
            <w:tcW w:w="0" w:type="auto"/>
            <w:tcBorders>
              <w:top w:val="single" w:sz="4" w:space="0" w:color="auto"/>
              <w:bottom w:val="nil"/>
              <w:right w:val="nil"/>
            </w:tcBorders>
            <w:vAlign w:val="bottom"/>
          </w:tcPr>
          <w:p w14:paraId="3E8A6012" w14:textId="77777777" w:rsidR="00C64739" w:rsidRPr="0042239D" w:rsidRDefault="00C64739" w:rsidP="00087CF8">
            <w:pPr>
              <w:pStyle w:val="Captiontitle"/>
              <w:spacing w:after="0"/>
              <w:ind w:hanging="14"/>
              <w:jc w:val="left"/>
              <w:rPr>
                <w:b/>
                <w:bCs/>
                <w:sz w:val="20"/>
                <w:szCs w:val="20"/>
              </w:rPr>
            </w:pPr>
          </w:p>
        </w:tc>
        <w:tc>
          <w:tcPr>
            <w:tcW w:w="0" w:type="auto"/>
            <w:gridSpan w:val="6"/>
            <w:tcBorders>
              <w:top w:val="single" w:sz="4" w:space="0" w:color="auto"/>
              <w:left w:val="nil"/>
              <w:bottom w:val="single" w:sz="4" w:space="0" w:color="auto"/>
            </w:tcBorders>
            <w:vAlign w:val="bottom"/>
          </w:tcPr>
          <w:p w14:paraId="5D946303" w14:textId="77777777" w:rsidR="00C64739" w:rsidRPr="0042239D" w:rsidRDefault="00C64739" w:rsidP="00087CF8">
            <w:pPr>
              <w:pStyle w:val="Captiontitle"/>
              <w:spacing w:after="0"/>
              <w:ind w:firstLine="0"/>
              <w:jc w:val="center"/>
              <w:rPr>
                <w:b/>
                <w:bCs/>
                <w:sz w:val="20"/>
                <w:szCs w:val="20"/>
              </w:rPr>
            </w:pPr>
            <w:r>
              <w:rPr>
                <w:sz w:val="20"/>
                <w:szCs w:val="20"/>
              </w:rPr>
              <w:t>Year</w:t>
            </w:r>
          </w:p>
        </w:tc>
      </w:tr>
      <w:tr w:rsidR="00D1715A" w:rsidRPr="0042239D" w14:paraId="0789009E" w14:textId="77777777" w:rsidTr="00D1715A">
        <w:trPr>
          <w:trHeight w:val="258"/>
        </w:trPr>
        <w:tc>
          <w:tcPr>
            <w:tcW w:w="0" w:type="auto"/>
            <w:tcBorders>
              <w:top w:val="nil"/>
              <w:bottom w:val="single" w:sz="4" w:space="0" w:color="auto"/>
              <w:right w:val="nil"/>
            </w:tcBorders>
            <w:vAlign w:val="bottom"/>
          </w:tcPr>
          <w:p w14:paraId="4C5E8DB3" w14:textId="77777777" w:rsidR="00D1715A" w:rsidRPr="0042239D" w:rsidRDefault="00D1715A" w:rsidP="00D1715A">
            <w:pPr>
              <w:pStyle w:val="Captiontitle"/>
              <w:spacing w:after="0"/>
              <w:ind w:hanging="14"/>
              <w:jc w:val="left"/>
              <w:rPr>
                <w:b/>
                <w:bCs/>
                <w:sz w:val="20"/>
                <w:szCs w:val="20"/>
              </w:rPr>
            </w:pPr>
          </w:p>
        </w:tc>
        <w:tc>
          <w:tcPr>
            <w:tcW w:w="0" w:type="auto"/>
            <w:tcBorders>
              <w:top w:val="single" w:sz="4" w:space="0" w:color="auto"/>
              <w:left w:val="nil"/>
              <w:bottom w:val="single" w:sz="4" w:space="0" w:color="auto"/>
              <w:right w:val="nil"/>
            </w:tcBorders>
            <w:vAlign w:val="bottom"/>
          </w:tcPr>
          <w:p w14:paraId="626EF826" w14:textId="5CCC37D6" w:rsidR="00D1715A" w:rsidRPr="00D1715A" w:rsidRDefault="00D1715A" w:rsidP="00D1715A">
            <w:pPr>
              <w:pStyle w:val="Captiontitle"/>
              <w:spacing w:after="0"/>
              <w:ind w:firstLine="0"/>
              <w:jc w:val="right"/>
              <w:rPr>
                <w:sz w:val="20"/>
                <w:szCs w:val="20"/>
              </w:rPr>
            </w:pPr>
            <w:r w:rsidRPr="00D1715A">
              <w:rPr>
                <w:color w:val="333333"/>
              </w:rPr>
              <w:t>2018</w:t>
            </w:r>
          </w:p>
        </w:tc>
        <w:tc>
          <w:tcPr>
            <w:tcW w:w="0" w:type="auto"/>
            <w:tcBorders>
              <w:top w:val="single" w:sz="4" w:space="0" w:color="auto"/>
              <w:left w:val="nil"/>
              <w:bottom w:val="single" w:sz="4" w:space="0" w:color="auto"/>
              <w:right w:val="nil"/>
            </w:tcBorders>
            <w:vAlign w:val="bottom"/>
          </w:tcPr>
          <w:p w14:paraId="5632A7C4" w14:textId="4FCCEDDA" w:rsidR="00D1715A" w:rsidRPr="00D1715A" w:rsidRDefault="00D1715A" w:rsidP="00D1715A">
            <w:pPr>
              <w:pStyle w:val="Captiontitle"/>
              <w:spacing w:after="0"/>
              <w:ind w:firstLine="0"/>
              <w:jc w:val="right"/>
              <w:rPr>
                <w:sz w:val="20"/>
                <w:szCs w:val="20"/>
              </w:rPr>
            </w:pPr>
            <w:r w:rsidRPr="00D1715A">
              <w:rPr>
                <w:color w:val="333333"/>
              </w:rPr>
              <w:t>2019</w:t>
            </w:r>
          </w:p>
        </w:tc>
        <w:tc>
          <w:tcPr>
            <w:tcW w:w="0" w:type="auto"/>
            <w:tcBorders>
              <w:top w:val="single" w:sz="4" w:space="0" w:color="auto"/>
              <w:left w:val="nil"/>
              <w:bottom w:val="single" w:sz="4" w:space="0" w:color="auto"/>
              <w:right w:val="nil"/>
            </w:tcBorders>
            <w:vAlign w:val="bottom"/>
          </w:tcPr>
          <w:p w14:paraId="705ADB7F" w14:textId="02798DD7" w:rsidR="00D1715A" w:rsidRPr="00D1715A" w:rsidRDefault="00D1715A" w:rsidP="00D1715A">
            <w:pPr>
              <w:pStyle w:val="Captiontitle"/>
              <w:spacing w:after="0"/>
              <w:ind w:firstLine="0"/>
              <w:jc w:val="right"/>
              <w:rPr>
                <w:sz w:val="20"/>
                <w:szCs w:val="20"/>
              </w:rPr>
            </w:pPr>
            <w:r w:rsidRPr="00D1715A">
              <w:rPr>
                <w:color w:val="333333"/>
              </w:rPr>
              <w:t>2020</w:t>
            </w:r>
          </w:p>
        </w:tc>
        <w:tc>
          <w:tcPr>
            <w:tcW w:w="0" w:type="auto"/>
            <w:tcBorders>
              <w:top w:val="single" w:sz="4" w:space="0" w:color="auto"/>
              <w:left w:val="nil"/>
              <w:bottom w:val="single" w:sz="4" w:space="0" w:color="auto"/>
              <w:right w:val="nil"/>
            </w:tcBorders>
            <w:vAlign w:val="bottom"/>
          </w:tcPr>
          <w:p w14:paraId="68A39A69" w14:textId="093ADEA6" w:rsidR="00D1715A" w:rsidRPr="00D1715A" w:rsidRDefault="00D1715A" w:rsidP="00D1715A">
            <w:pPr>
              <w:pStyle w:val="Captiontitle"/>
              <w:spacing w:after="0"/>
              <w:ind w:firstLine="0"/>
              <w:jc w:val="right"/>
              <w:rPr>
                <w:sz w:val="20"/>
                <w:szCs w:val="20"/>
              </w:rPr>
            </w:pPr>
            <w:r w:rsidRPr="00D1715A">
              <w:rPr>
                <w:color w:val="333333"/>
              </w:rPr>
              <w:t>2021</w:t>
            </w:r>
          </w:p>
        </w:tc>
        <w:tc>
          <w:tcPr>
            <w:tcW w:w="0" w:type="auto"/>
            <w:tcBorders>
              <w:top w:val="single" w:sz="4" w:space="0" w:color="auto"/>
              <w:left w:val="nil"/>
              <w:bottom w:val="single" w:sz="4" w:space="0" w:color="auto"/>
              <w:right w:val="nil"/>
            </w:tcBorders>
            <w:vAlign w:val="bottom"/>
          </w:tcPr>
          <w:p w14:paraId="676790F9" w14:textId="62EC4167" w:rsidR="00D1715A" w:rsidRPr="00D1715A" w:rsidRDefault="00D1715A" w:rsidP="00D1715A">
            <w:pPr>
              <w:pStyle w:val="Captiontitle"/>
              <w:spacing w:after="0"/>
              <w:ind w:firstLine="0"/>
              <w:jc w:val="right"/>
              <w:rPr>
                <w:sz w:val="20"/>
                <w:szCs w:val="20"/>
              </w:rPr>
            </w:pPr>
            <w:r w:rsidRPr="00D1715A">
              <w:rPr>
                <w:color w:val="333333"/>
              </w:rPr>
              <w:t>2022</w:t>
            </w:r>
          </w:p>
        </w:tc>
        <w:tc>
          <w:tcPr>
            <w:tcW w:w="0" w:type="auto"/>
            <w:gridSpan w:val="2"/>
            <w:tcBorders>
              <w:top w:val="single" w:sz="4" w:space="0" w:color="auto"/>
              <w:left w:val="nil"/>
              <w:bottom w:val="single" w:sz="4" w:space="0" w:color="auto"/>
            </w:tcBorders>
            <w:vAlign w:val="bottom"/>
          </w:tcPr>
          <w:p w14:paraId="0B3190B4" w14:textId="40A62182" w:rsidR="00D1715A" w:rsidRPr="00D1715A" w:rsidRDefault="00D1715A" w:rsidP="00D1715A">
            <w:pPr>
              <w:pStyle w:val="Captiontitle"/>
              <w:spacing w:after="0"/>
              <w:ind w:firstLine="0"/>
              <w:jc w:val="right"/>
              <w:rPr>
                <w:sz w:val="20"/>
                <w:szCs w:val="20"/>
              </w:rPr>
            </w:pPr>
            <w:r w:rsidRPr="00D1715A">
              <w:rPr>
                <w:color w:val="333333"/>
              </w:rPr>
              <w:t>2023</w:t>
            </w:r>
          </w:p>
        </w:tc>
      </w:tr>
      <w:tr w:rsidR="00D1715A" w:rsidRPr="00695FDD" w14:paraId="5E6DFCDF" w14:textId="77777777" w:rsidTr="00117DD3">
        <w:tblPrEx>
          <w:tblW w:w="0" w:type="auto"/>
          <w:tblBorders>
            <w:top w:val="none" w:sz="0" w:space="0" w:color="auto"/>
            <w:left w:val="none" w:sz="0" w:space="0" w:color="auto"/>
            <w:bottom w:val="none" w:sz="0" w:space="0" w:color="auto"/>
            <w:right w:val="none" w:sz="0" w:space="0" w:color="auto"/>
            <w:insideV w:val="none" w:sz="0" w:space="0" w:color="auto"/>
          </w:tblBorders>
          <w:tblPrExChange w:id="449" w:author="Ehresmann, Rhea K (DFG)" w:date="2023-08-16T15:28:00Z">
            <w:tblPrEx>
              <w:tblW w:w="0" w:type="auto"/>
              <w:tblBorders>
                <w:top w:val="none" w:sz="0" w:space="0" w:color="auto"/>
                <w:left w:val="none" w:sz="0" w:space="0" w:color="auto"/>
                <w:bottom w:val="none" w:sz="0" w:space="0" w:color="auto"/>
                <w:right w:val="none" w:sz="0" w:space="0" w:color="auto"/>
                <w:insideV w:val="none" w:sz="0" w:space="0" w:color="auto"/>
              </w:tblBorders>
            </w:tblPrEx>
          </w:tblPrExChange>
        </w:tblPrEx>
        <w:trPr>
          <w:trHeight w:val="278"/>
          <w:trPrChange w:id="450" w:author="Ehresmann, Rhea K (DFG)" w:date="2023-08-16T15:28:00Z">
            <w:trPr>
              <w:trHeight w:val="278"/>
            </w:trPr>
          </w:trPrChange>
        </w:trPr>
        <w:tc>
          <w:tcPr>
            <w:tcW w:w="0" w:type="auto"/>
            <w:tcBorders>
              <w:top w:val="single" w:sz="4" w:space="0" w:color="auto"/>
              <w:bottom w:val="single" w:sz="4" w:space="0" w:color="auto"/>
              <w:right w:val="nil"/>
            </w:tcBorders>
            <w:vAlign w:val="bottom"/>
            <w:tcPrChange w:id="451" w:author="Ehresmann, Rhea K (DFG)" w:date="2023-08-16T15:28:00Z">
              <w:tcPr>
                <w:tcW w:w="0" w:type="auto"/>
                <w:tcBorders>
                  <w:top w:val="single" w:sz="4" w:space="0" w:color="auto"/>
                  <w:bottom w:val="single" w:sz="4" w:space="0" w:color="auto"/>
                  <w:right w:val="nil"/>
                </w:tcBorders>
                <w:vAlign w:val="bottom"/>
              </w:tcPr>
            </w:tcPrChange>
          </w:tcPr>
          <w:p w14:paraId="2DE95BDB"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Acceptable </w:t>
            </w:r>
            <w:r>
              <w:rPr>
                <w:sz w:val="20"/>
                <w:szCs w:val="20"/>
              </w:rPr>
              <w:t>b</w:t>
            </w:r>
            <w:r w:rsidRPr="0042239D">
              <w:rPr>
                <w:sz w:val="20"/>
                <w:szCs w:val="20"/>
              </w:rPr>
              <w:t xml:space="preserve">iological </w:t>
            </w:r>
            <w:r>
              <w:rPr>
                <w:sz w:val="20"/>
                <w:szCs w:val="20"/>
              </w:rPr>
              <w:t>c</w:t>
            </w:r>
            <w:r w:rsidRPr="0042239D">
              <w:rPr>
                <w:sz w:val="20"/>
                <w:szCs w:val="20"/>
              </w:rPr>
              <w:t xml:space="preserve">atch </w:t>
            </w:r>
          </w:p>
        </w:tc>
        <w:tc>
          <w:tcPr>
            <w:tcW w:w="0" w:type="auto"/>
            <w:tcBorders>
              <w:top w:val="single" w:sz="4" w:space="0" w:color="auto"/>
              <w:left w:val="nil"/>
              <w:bottom w:val="single" w:sz="4" w:space="0" w:color="auto"/>
              <w:right w:val="nil"/>
            </w:tcBorders>
            <w:vAlign w:val="center"/>
            <w:tcPrChange w:id="452" w:author="Ehresmann, Rhea K (DFG)" w:date="2023-08-16T15:28:00Z">
              <w:tcPr>
                <w:tcW w:w="0" w:type="auto"/>
                <w:tcBorders>
                  <w:top w:val="single" w:sz="4" w:space="0" w:color="auto"/>
                  <w:left w:val="nil"/>
                  <w:bottom w:val="single" w:sz="4" w:space="0" w:color="auto"/>
                  <w:right w:val="nil"/>
                </w:tcBorders>
              </w:tcPr>
            </w:tcPrChange>
          </w:tcPr>
          <w:p w14:paraId="6C75ABB6" w14:textId="316DFDDB" w:rsidR="00D1715A" w:rsidRPr="00D1715A" w:rsidRDefault="00D1715A" w:rsidP="00117DD3">
            <w:pPr>
              <w:pStyle w:val="Captiontitle"/>
              <w:spacing w:after="0"/>
              <w:ind w:firstLine="0"/>
              <w:jc w:val="right"/>
              <w:rPr>
                <w:b/>
                <w:bCs/>
                <w:sz w:val="20"/>
                <w:szCs w:val="20"/>
              </w:rPr>
            </w:pPr>
            <w:r w:rsidRPr="00D1715A">
              <w:rPr>
                <w:color w:val="333333"/>
                <w:sz w:val="20"/>
                <w:szCs w:val="20"/>
              </w:rPr>
              <w:t>965,354</w:t>
            </w:r>
          </w:p>
        </w:tc>
        <w:tc>
          <w:tcPr>
            <w:tcW w:w="0" w:type="auto"/>
            <w:tcBorders>
              <w:top w:val="single" w:sz="4" w:space="0" w:color="auto"/>
              <w:left w:val="nil"/>
              <w:bottom w:val="single" w:sz="4" w:space="0" w:color="auto"/>
              <w:right w:val="nil"/>
            </w:tcBorders>
            <w:vAlign w:val="center"/>
            <w:tcPrChange w:id="453" w:author="Ehresmann, Rhea K (DFG)" w:date="2023-08-16T15:28:00Z">
              <w:tcPr>
                <w:tcW w:w="0" w:type="auto"/>
                <w:tcBorders>
                  <w:top w:val="single" w:sz="4" w:space="0" w:color="auto"/>
                  <w:left w:val="nil"/>
                  <w:bottom w:val="single" w:sz="4" w:space="0" w:color="auto"/>
                  <w:right w:val="nil"/>
                </w:tcBorders>
              </w:tcPr>
            </w:tcPrChange>
          </w:tcPr>
          <w:p w14:paraId="79494612" w14:textId="079BC5D8" w:rsidR="00D1715A" w:rsidRPr="00D1715A" w:rsidRDefault="00D1715A" w:rsidP="00117DD3">
            <w:pPr>
              <w:pStyle w:val="Captiontitle"/>
              <w:spacing w:after="0"/>
              <w:ind w:firstLine="0"/>
              <w:jc w:val="right"/>
              <w:rPr>
                <w:b/>
                <w:bCs/>
                <w:sz w:val="20"/>
                <w:szCs w:val="20"/>
              </w:rPr>
            </w:pPr>
            <w:r w:rsidRPr="00D1715A">
              <w:rPr>
                <w:color w:val="333333"/>
                <w:sz w:val="20"/>
                <w:szCs w:val="20"/>
              </w:rPr>
              <w:t>1,058,037</w:t>
            </w:r>
          </w:p>
        </w:tc>
        <w:tc>
          <w:tcPr>
            <w:tcW w:w="0" w:type="auto"/>
            <w:tcBorders>
              <w:top w:val="single" w:sz="4" w:space="0" w:color="auto"/>
              <w:left w:val="nil"/>
              <w:bottom w:val="single" w:sz="4" w:space="0" w:color="auto"/>
              <w:right w:val="nil"/>
            </w:tcBorders>
            <w:vAlign w:val="center"/>
            <w:tcPrChange w:id="454" w:author="Ehresmann, Rhea K (DFG)" w:date="2023-08-16T15:28:00Z">
              <w:tcPr>
                <w:tcW w:w="0" w:type="auto"/>
                <w:tcBorders>
                  <w:top w:val="single" w:sz="4" w:space="0" w:color="auto"/>
                  <w:left w:val="nil"/>
                  <w:bottom w:val="single" w:sz="4" w:space="0" w:color="auto"/>
                  <w:right w:val="nil"/>
                </w:tcBorders>
              </w:tcPr>
            </w:tcPrChange>
          </w:tcPr>
          <w:p w14:paraId="0B12228B" w14:textId="1F3C9671" w:rsidR="00D1715A" w:rsidRPr="00D1715A" w:rsidRDefault="00D1715A" w:rsidP="00117DD3">
            <w:pPr>
              <w:pStyle w:val="Captiontitle"/>
              <w:spacing w:after="0"/>
              <w:ind w:firstLine="0"/>
              <w:jc w:val="right"/>
              <w:rPr>
                <w:b/>
                <w:bCs/>
                <w:sz w:val="20"/>
                <w:szCs w:val="20"/>
              </w:rPr>
            </w:pPr>
            <w:r w:rsidRPr="00D1715A">
              <w:rPr>
                <w:color w:val="333333"/>
                <w:sz w:val="20"/>
                <w:szCs w:val="20"/>
              </w:rPr>
              <w:t>1,216,743</w:t>
            </w:r>
          </w:p>
        </w:tc>
        <w:tc>
          <w:tcPr>
            <w:tcW w:w="0" w:type="auto"/>
            <w:tcBorders>
              <w:top w:val="single" w:sz="4" w:space="0" w:color="auto"/>
              <w:left w:val="nil"/>
              <w:bottom w:val="single" w:sz="4" w:space="0" w:color="auto"/>
              <w:right w:val="nil"/>
            </w:tcBorders>
            <w:vAlign w:val="center"/>
            <w:tcPrChange w:id="455" w:author="Ehresmann, Rhea K (DFG)" w:date="2023-08-16T15:28:00Z">
              <w:tcPr>
                <w:tcW w:w="0" w:type="auto"/>
                <w:tcBorders>
                  <w:top w:val="single" w:sz="4" w:space="0" w:color="auto"/>
                  <w:left w:val="nil"/>
                  <w:bottom w:val="single" w:sz="4" w:space="0" w:color="auto"/>
                  <w:right w:val="nil"/>
                </w:tcBorders>
              </w:tcPr>
            </w:tcPrChange>
          </w:tcPr>
          <w:p w14:paraId="51C3E7AA" w14:textId="0A2EBF74" w:rsidR="00D1715A" w:rsidRPr="00D1715A" w:rsidRDefault="00D1715A" w:rsidP="00117DD3">
            <w:pPr>
              <w:pStyle w:val="Captiontitle"/>
              <w:spacing w:after="0"/>
              <w:ind w:firstLine="0"/>
              <w:jc w:val="right"/>
              <w:rPr>
                <w:sz w:val="20"/>
                <w:szCs w:val="20"/>
              </w:rPr>
            </w:pPr>
            <w:r w:rsidRPr="00D1715A">
              <w:rPr>
                <w:color w:val="333333"/>
                <w:sz w:val="20"/>
                <w:szCs w:val="20"/>
              </w:rPr>
              <w:t>1,255,056</w:t>
            </w:r>
          </w:p>
        </w:tc>
        <w:tc>
          <w:tcPr>
            <w:tcW w:w="0" w:type="auto"/>
            <w:tcBorders>
              <w:top w:val="single" w:sz="4" w:space="0" w:color="auto"/>
              <w:left w:val="nil"/>
              <w:bottom w:val="single" w:sz="4" w:space="0" w:color="auto"/>
              <w:right w:val="nil"/>
            </w:tcBorders>
            <w:vAlign w:val="center"/>
            <w:tcPrChange w:id="456" w:author="Ehresmann, Rhea K (DFG)" w:date="2023-08-16T15:28:00Z">
              <w:tcPr>
                <w:tcW w:w="0" w:type="auto"/>
                <w:tcBorders>
                  <w:top w:val="single" w:sz="4" w:space="0" w:color="auto"/>
                  <w:left w:val="nil"/>
                  <w:bottom w:val="single" w:sz="4" w:space="0" w:color="auto"/>
                  <w:right w:val="nil"/>
                </w:tcBorders>
              </w:tcPr>
            </w:tcPrChange>
          </w:tcPr>
          <w:p w14:paraId="639B554C" w14:textId="7125FD34" w:rsidR="00D1715A" w:rsidRPr="00D1715A" w:rsidRDefault="00D1715A" w:rsidP="00117DD3">
            <w:pPr>
              <w:pStyle w:val="Captiontitle"/>
              <w:spacing w:after="0"/>
              <w:ind w:firstLine="0"/>
              <w:jc w:val="right"/>
              <w:rPr>
                <w:sz w:val="20"/>
                <w:szCs w:val="20"/>
              </w:rPr>
            </w:pPr>
            <w:r w:rsidRPr="00D1715A">
              <w:rPr>
                <w:color w:val="333333"/>
                <w:sz w:val="20"/>
                <w:szCs w:val="20"/>
              </w:rPr>
              <w:t>1,443,314</w:t>
            </w:r>
          </w:p>
        </w:tc>
        <w:tc>
          <w:tcPr>
            <w:tcW w:w="0" w:type="auto"/>
            <w:gridSpan w:val="2"/>
            <w:tcBorders>
              <w:top w:val="single" w:sz="4" w:space="0" w:color="auto"/>
              <w:left w:val="nil"/>
              <w:bottom w:val="single" w:sz="4" w:space="0" w:color="auto"/>
            </w:tcBorders>
            <w:vAlign w:val="center"/>
            <w:tcPrChange w:id="457" w:author="Ehresmann, Rhea K (DFG)" w:date="2023-08-16T15:28:00Z">
              <w:tcPr>
                <w:tcW w:w="0" w:type="auto"/>
                <w:gridSpan w:val="2"/>
                <w:tcBorders>
                  <w:top w:val="single" w:sz="4" w:space="0" w:color="auto"/>
                  <w:left w:val="nil"/>
                  <w:bottom w:val="single" w:sz="4" w:space="0" w:color="auto"/>
                </w:tcBorders>
              </w:tcPr>
            </w:tcPrChange>
          </w:tcPr>
          <w:p w14:paraId="59243E11" w14:textId="2A82AF51" w:rsidR="00D1715A" w:rsidRPr="00D1715A" w:rsidRDefault="00D1715A" w:rsidP="00117DD3">
            <w:pPr>
              <w:pStyle w:val="Captiontitle"/>
              <w:spacing w:after="0"/>
              <w:ind w:firstLine="0"/>
              <w:jc w:val="right"/>
              <w:rPr>
                <w:sz w:val="20"/>
                <w:szCs w:val="20"/>
              </w:rPr>
            </w:pPr>
            <w:r w:rsidRPr="00D1715A">
              <w:rPr>
                <w:color w:val="333333"/>
                <w:sz w:val="20"/>
                <w:szCs w:val="20"/>
              </w:rPr>
              <w:t>1,573,109</w:t>
            </w:r>
          </w:p>
        </w:tc>
      </w:tr>
      <w:tr w:rsidR="00C2079B" w:rsidRPr="00D1715A" w14:paraId="2C14754D" w14:textId="77777777" w:rsidTr="00D1715A">
        <w:trPr>
          <w:gridAfter w:val="1"/>
          <w:trHeight w:val="476"/>
        </w:trPr>
        <w:tc>
          <w:tcPr>
            <w:tcW w:w="0" w:type="auto"/>
            <w:tcBorders>
              <w:top w:val="single" w:sz="4" w:space="0" w:color="auto"/>
              <w:bottom w:val="single" w:sz="4" w:space="0" w:color="auto"/>
              <w:right w:val="nil"/>
            </w:tcBorders>
            <w:vAlign w:val="bottom"/>
          </w:tcPr>
          <w:p w14:paraId="3C8AEA07" w14:textId="77777777" w:rsidR="00C2079B" w:rsidRPr="0042239D" w:rsidRDefault="00C2079B" w:rsidP="00C2079B">
            <w:pPr>
              <w:pStyle w:val="Captiontitle"/>
              <w:spacing w:after="0"/>
              <w:ind w:firstLine="0"/>
              <w:jc w:val="left"/>
              <w:rPr>
                <w:b/>
                <w:bCs/>
                <w:sz w:val="20"/>
                <w:szCs w:val="20"/>
              </w:rPr>
            </w:pPr>
            <w:r w:rsidRPr="0042239D">
              <w:rPr>
                <w:sz w:val="20"/>
                <w:szCs w:val="20"/>
              </w:rPr>
              <w:t>Decrement Type (</w:t>
            </w:r>
            <w:r>
              <w:rPr>
                <w:sz w:val="20"/>
                <w:szCs w:val="20"/>
              </w:rPr>
              <w:t xml:space="preserve">round </w:t>
            </w:r>
            <w:r w:rsidRPr="0042239D">
              <w:rPr>
                <w:sz w:val="20"/>
                <w:szCs w:val="20"/>
              </w:rPr>
              <w:t>lb)</w:t>
            </w:r>
          </w:p>
        </w:tc>
        <w:tc>
          <w:tcPr>
            <w:tcW w:w="0" w:type="auto"/>
            <w:gridSpan w:val="6"/>
            <w:tcBorders>
              <w:top w:val="single" w:sz="4" w:space="0" w:color="auto"/>
              <w:left w:val="nil"/>
              <w:bottom w:val="single" w:sz="4" w:space="0" w:color="auto"/>
            </w:tcBorders>
            <w:vAlign w:val="bottom"/>
          </w:tcPr>
          <w:p w14:paraId="3840E16A" w14:textId="77777777" w:rsidR="00C2079B" w:rsidRPr="00D1715A" w:rsidRDefault="00C2079B" w:rsidP="00C2079B">
            <w:pPr>
              <w:pStyle w:val="Captiontitle"/>
              <w:spacing w:after="0"/>
              <w:ind w:firstLine="0"/>
              <w:jc w:val="center"/>
              <w:rPr>
                <w:sz w:val="20"/>
                <w:szCs w:val="20"/>
              </w:rPr>
            </w:pPr>
            <w:r w:rsidRPr="00D1715A">
              <w:rPr>
                <w:sz w:val="20"/>
                <w:szCs w:val="20"/>
              </w:rPr>
              <w:t>Estimated Mortality</w:t>
            </w:r>
          </w:p>
        </w:tc>
      </w:tr>
      <w:tr w:rsidR="00D1715A" w:rsidRPr="00695FDD" w14:paraId="40A6B451" w14:textId="77777777" w:rsidTr="00D1715A">
        <w:trPr>
          <w:trHeight w:val="288"/>
        </w:trPr>
        <w:tc>
          <w:tcPr>
            <w:tcW w:w="0" w:type="auto"/>
            <w:tcBorders>
              <w:top w:val="single" w:sz="4" w:space="0" w:color="auto"/>
              <w:bottom w:val="nil"/>
              <w:right w:val="nil"/>
            </w:tcBorders>
            <w:vAlign w:val="center"/>
          </w:tcPr>
          <w:p w14:paraId="27E4E3FD"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Bycatch mortality in halibut fishery</w:t>
            </w:r>
            <w:r>
              <w:rPr>
                <w:sz w:val="20"/>
                <w:szCs w:val="20"/>
                <w:vertAlign w:val="superscript"/>
              </w:rPr>
              <w:t>a</w:t>
            </w:r>
          </w:p>
        </w:tc>
        <w:tc>
          <w:tcPr>
            <w:tcW w:w="0" w:type="auto"/>
            <w:tcBorders>
              <w:top w:val="single" w:sz="4" w:space="0" w:color="auto"/>
              <w:left w:val="nil"/>
              <w:bottom w:val="nil"/>
              <w:right w:val="nil"/>
            </w:tcBorders>
          </w:tcPr>
          <w:p w14:paraId="130B32A9" w14:textId="0215D432" w:rsidR="00D1715A" w:rsidRPr="00D1715A" w:rsidRDefault="00D1715A" w:rsidP="00D1715A">
            <w:pPr>
              <w:pStyle w:val="Captiontitle"/>
              <w:spacing w:after="0"/>
              <w:ind w:firstLine="0"/>
              <w:jc w:val="right"/>
              <w:rPr>
                <w:sz w:val="20"/>
                <w:szCs w:val="20"/>
              </w:rPr>
            </w:pPr>
            <w:r w:rsidRPr="00D1715A">
              <w:rPr>
                <w:color w:val="333333"/>
                <w:sz w:val="20"/>
                <w:szCs w:val="20"/>
              </w:rPr>
              <w:t>19,583</w:t>
            </w:r>
          </w:p>
        </w:tc>
        <w:tc>
          <w:tcPr>
            <w:tcW w:w="0" w:type="auto"/>
            <w:tcBorders>
              <w:top w:val="single" w:sz="4" w:space="0" w:color="auto"/>
              <w:left w:val="nil"/>
              <w:bottom w:val="nil"/>
              <w:right w:val="nil"/>
            </w:tcBorders>
          </w:tcPr>
          <w:p w14:paraId="2FA33764" w14:textId="5FBE8B5A" w:rsidR="00D1715A" w:rsidRPr="00D1715A" w:rsidRDefault="00D1715A" w:rsidP="00D1715A">
            <w:pPr>
              <w:pStyle w:val="Captiontitle"/>
              <w:spacing w:after="0"/>
              <w:ind w:firstLine="0"/>
              <w:jc w:val="right"/>
              <w:rPr>
                <w:sz w:val="20"/>
                <w:szCs w:val="20"/>
              </w:rPr>
            </w:pPr>
            <w:r w:rsidRPr="00D1715A">
              <w:rPr>
                <w:color w:val="333333"/>
                <w:sz w:val="20"/>
                <w:szCs w:val="20"/>
              </w:rPr>
              <w:t>18,434</w:t>
            </w:r>
          </w:p>
        </w:tc>
        <w:tc>
          <w:tcPr>
            <w:tcW w:w="0" w:type="auto"/>
            <w:tcBorders>
              <w:top w:val="single" w:sz="4" w:space="0" w:color="auto"/>
              <w:left w:val="nil"/>
              <w:bottom w:val="nil"/>
              <w:right w:val="nil"/>
            </w:tcBorders>
          </w:tcPr>
          <w:p w14:paraId="2390C16F" w14:textId="6C180A46" w:rsidR="00D1715A" w:rsidRPr="00D1715A" w:rsidRDefault="00D1715A" w:rsidP="00D1715A">
            <w:pPr>
              <w:pStyle w:val="Captiontitle"/>
              <w:spacing w:after="0"/>
              <w:ind w:firstLine="0"/>
              <w:jc w:val="right"/>
              <w:rPr>
                <w:sz w:val="20"/>
                <w:szCs w:val="20"/>
              </w:rPr>
            </w:pPr>
            <w:r w:rsidRPr="00D1715A">
              <w:rPr>
                <w:color w:val="333333"/>
                <w:sz w:val="20"/>
                <w:szCs w:val="20"/>
              </w:rPr>
              <w:t>16,207</w:t>
            </w:r>
          </w:p>
        </w:tc>
        <w:tc>
          <w:tcPr>
            <w:tcW w:w="0" w:type="auto"/>
            <w:tcBorders>
              <w:top w:val="single" w:sz="4" w:space="0" w:color="auto"/>
              <w:left w:val="nil"/>
              <w:bottom w:val="nil"/>
              <w:right w:val="nil"/>
            </w:tcBorders>
          </w:tcPr>
          <w:p w14:paraId="03598B75" w14:textId="00F698C7" w:rsidR="00D1715A" w:rsidRPr="00D1715A" w:rsidRDefault="00D1715A" w:rsidP="00D1715A">
            <w:pPr>
              <w:pStyle w:val="Captiontitle"/>
              <w:spacing w:after="0"/>
              <w:ind w:firstLine="0"/>
              <w:jc w:val="right"/>
              <w:rPr>
                <w:sz w:val="20"/>
                <w:szCs w:val="20"/>
              </w:rPr>
            </w:pPr>
            <w:r w:rsidRPr="00D1715A">
              <w:rPr>
                <w:color w:val="333333"/>
                <w:sz w:val="20"/>
                <w:szCs w:val="20"/>
              </w:rPr>
              <w:t>38,124</w:t>
            </w:r>
          </w:p>
        </w:tc>
        <w:tc>
          <w:tcPr>
            <w:tcW w:w="0" w:type="auto"/>
            <w:tcBorders>
              <w:top w:val="single" w:sz="4" w:space="0" w:color="auto"/>
              <w:left w:val="nil"/>
              <w:bottom w:val="nil"/>
              <w:right w:val="nil"/>
            </w:tcBorders>
          </w:tcPr>
          <w:p w14:paraId="1D47A999" w14:textId="7E729FCB" w:rsidR="00D1715A" w:rsidRPr="00D1715A" w:rsidRDefault="00D1715A" w:rsidP="00D1715A">
            <w:pPr>
              <w:pStyle w:val="Captiontitle"/>
              <w:spacing w:after="0"/>
              <w:ind w:firstLine="0"/>
              <w:jc w:val="right"/>
              <w:rPr>
                <w:sz w:val="20"/>
                <w:szCs w:val="20"/>
              </w:rPr>
            </w:pPr>
            <w:r w:rsidRPr="00D1715A">
              <w:rPr>
                <w:color w:val="333333"/>
                <w:sz w:val="20"/>
                <w:szCs w:val="20"/>
              </w:rPr>
              <w:t>35,406</w:t>
            </w:r>
          </w:p>
        </w:tc>
        <w:tc>
          <w:tcPr>
            <w:tcW w:w="0" w:type="auto"/>
            <w:gridSpan w:val="2"/>
            <w:tcBorders>
              <w:top w:val="single" w:sz="4" w:space="0" w:color="auto"/>
              <w:left w:val="nil"/>
              <w:bottom w:val="nil"/>
            </w:tcBorders>
          </w:tcPr>
          <w:p w14:paraId="61421EDB" w14:textId="25983C27" w:rsidR="00D1715A" w:rsidRPr="00D1715A" w:rsidRDefault="00D1715A" w:rsidP="00D1715A">
            <w:pPr>
              <w:pStyle w:val="Captiontitle"/>
              <w:spacing w:after="0"/>
              <w:ind w:firstLine="0"/>
              <w:jc w:val="right"/>
              <w:rPr>
                <w:sz w:val="20"/>
                <w:szCs w:val="20"/>
              </w:rPr>
            </w:pPr>
            <w:del w:id="458" w:author="Ehresmann, Rhea K (DFG)" w:date="2023-08-16T15:25:00Z">
              <w:r w:rsidRPr="00D1715A" w:rsidDel="00042399">
                <w:rPr>
                  <w:color w:val="333333"/>
                  <w:sz w:val="20"/>
                  <w:szCs w:val="20"/>
                </w:rPr>
                <w:delText>35,445</w:delText>
              </w:r>
            </w:del>
            <w:ins w:id="459" w:author="Ehresmann, Rhea K (DFG)" w:date="2023-08-16T15:25:00Z">
              <w:r w:rsidR="00042399">
                <w:rPr>
                  <w:color w:val="333333"/>
                  <w:sz w:val="20"/>
                  <w:szCs w:val="20"/>
                </w:rPr>
                <w:t>38,653</w:t>
              </w:r>
            </w:ins>
          </w:p>
        </w:tc>
      </w:tr>
      <w:tr w:rsidR="00D1715A" w:rsidRPr="00695FDD" w14:paraId="610A935C" w14:textId="77777777" w:rsidTr="00D1715A">
        <w:trPr>
          <w:trHeight w:val="288"/>
        </w:trPr>
        <w:tc>
          <w:tcPr>
            <w:tcW w:w="0" w:type="auto"/>
            <w:tcBorders>
              <w:top w:val="nil"/>
              <w:bottom w:val="nil"/>
              <w:right w:val="nil"/>
            </w:tcBorders>
            <w:vAlign w:val="center"/>
          </w:tcPr>
          <w:p w14:paraId="56604B76" w14:textId="77777777" w:rsidR="00D1715A" w:rsidRPr="00A24548" w:rsidRDefault="00D1715A" w:rsidP="00D1715A">
            <w:pPr>
              <w:pStyle w:val="Captiontitle"/>
              <w:spacing w:after="0"/>
              <w:ind w:firstLine="0"/>
              <w:jc w:val="left"/>
              <w:rPr>
                <w:sz w:val="20"/>
                <w:szCs w:val="20"/>
                <w:vertAlign w:val="superscript"/>
              </w:rPr>
            </w:pPr>
            <w:r w:rsidRPr="0042239D">
              <w:rPr>
                <w:sz w:val="20"/>
                <w:szCs w:val="20"/>
              </w:rPr>
              <w:t xml:space="preserve">ADF&amp;G longline survey removal decrement (excluding catch retained by permit holders for their </w:t>
            </w:r>
            <w:r>
              <w:rPr>
                <w:sz w:val="20"/>
                <w:szCs w:val="20"/>
              </w:rPr>
              <w:t>equal quota share</w:t>
            </w:r>
            <w:r w:rsidRPr="0042239D">
              <w:rPr>
                <w:sz w:val="20"/>
                <w:szCs w:val="20"/>
              </w:rPr>
              <w:t>)</w:t>
            </w:r>
            <w:r>
              <w:rPr>
                <w:sz w:val="20"/>
                <w:szCs w:val="20"/>
                <w:vertAlign w:val="superscript"/>
              </w:rPr>
              <w:t>a</w:t>
            </w:r>
          </w:p>
        </w:tc>
        <w:tc>
          <w:tcPr>
            <w:tcW w:w="0" w:type="auto"/>
            <w:tcBorders>
              <w:top w:val="nil"/>
              <w:left w:val="nil"/>
              <w:bottom w:val="nil"/>
              <w:right w:val="nil"/>
            </w:tcBorders>
          </w:tcPr>
          <w:p w14:paraId="473BC502" w14:textId="10F7BACD" w:rsidR="00D1715A" w:rsidRPr="00D1715A" w:rsidRDefault="00D1715A" w:rsidP="00D1715A">
            <w:pPr>
              <w:pStyle w:val="Captiontitle"/>
              <w:spacing w:after="0"/>
              <w:ind w:firstLine="0"/>
              <w:jc w:val="right"/>
              <w:rPr>
                <w:sz w:val="20"/>
                <w:szCs w:val="20"/>
              </w:rPr>
            </w:pPr>
            <w:r w:rsidRPr="00D1715A">
              <w:rPr>
                <w:color w:val="333333"/>
                <w:sz w:val="20"/>
                <w:szCs w:val="20"/>
              </w:rPr>
              <w:t>15,875</w:t>
            </w:r>
          </w:p>
        </w:tc>
        <w:tc>
          <w:tcPr>
            <w:tcW w:w="0" w:type="auto"/>
            <w:tcBorders>
              <w:top w:val="nil"/>
              <w:left w:val="nil"/>
              <w:bottom w:val="nil"/>
              <w:right w:val="nil"/>
            </w:tcBorders>
          </w:tcPr>
          <w:p w14:paraId="5B01C115" w14:textId="673F155F" w:rsidR="00D1715A" w:rsidRPr="00D1715A" w:rsidRDefault="00D1715A" w:rsidP="00D1715A">
            <w:pPr>
              <w:pStyle w:val="Captiontitle"/>
              <w:spacing w:after="0"/>
              <w:ind w:firstLine="0"/>
              <w:jc w:val="right"/>
              <w:rPr>
                <w:sz w:val="20"/>
                <w:szCs w:val="20"/>
              </w:rPr>
            </w:pPr>
            <w:r w:rsidRPr="00D1715A">
              <w:rPr>
                <w:color w:val="333333"/>
                <w:sz w:val="20"/>
                <w:szCs w:val="20"/>
              </w:rPr>
              <w:t>26,260</w:t>
            </w:r>
          </w:p>
        </w:tc>
        <w:tc>
          <w:tcPr>
            <w:tcW w:w="0" w:type="auto"/>
            <w:tcBorders>
              <w:top w:val="nil"/>
              <w:left w:val="nil"/>
              <w:bottom w:val="nil"/>
              <w:right w:val="nil"/>
            </w:tcBorders>
          </w:tcPr>
          <w:p w14:paraId="6D5916EC" w14:textId="4ADE3F98" w:rsidR="00D1715A" w:rsidRPr="00D1715A" w:rsidRDefault="00D1715A" w:rsidP="00D1715A">
            <w:pPr>
              <w:pStyle w:val="Captiontitle"/>
              <w:spacing w:after="0"/>
              <w:ind w:firstLine="0"/>
              <w:jc w:val="right"/>
              <w:rPr>
                <w:sz w:val="20"/>
                <w:szCs w:val="20"/>
              </w:rPr>
            </w:pPr>
            <w:r w:rsidRPr="00D1715A">
              <w:rPr>
                <w:color w:val="333333"/>
                <w:sz w:val="20"/>
                <w:szCs w:val="20"/>
              </w:rPr>
              <w:t>24,698</w:t>
            </w:r>
          </w:p>
        </w:tc>
        <w:tc>
          <w:tcPr>
            <w:tcW w:w="0" w:type="auto"/>
            <w:tcBorders>
              <w:top w:val="nil"/>
              <w:left w:val="nil"/>
              <w:bottom w:val="nil"/>
              <w:right w:val="nil"/>
            </w:tcBorders>
          </w:tcPr>
          <w:p w14:paraId="0DD142D7" w14:textId="209831B9" w:rsidR="00D1715A" w:rsidRPr="00D1715A" w:rsidRDefault="00D1715A" w:rsidP="00D1715A">
            <w:pPr>
              <w:pStyle w:val="Captiontitle"/>
              <w:spacing w:after="0"/>
              <w:ind w:firstLine="0"/>
              <w:jc w:val="right"/>
              <w:rPr>
                <w:sz w:val="20"/>
                <w:szCs w:val="20"/>
              </w:rPr>
            </w:pPr>
            <w:r w:rsidRPr="00D1715A">
              <w:rPr>
                <w:color w:val="333333"/>
                <w:sz w:val="20"/>
                <w:szCs w:val="20"/>
              </w:rPr>
              <w:t>42,499</w:t>
            </w:r>
          </w:p>
        </w:tc>
        <w:tc>
          <w:tcPr>
            <w:tcW w:w="0" w:type="auto"/>
            <w:tcBorders>
              <w:top w:val="nil"/>
              <w:left w:val="nil"/>
              <w:bottom w:val="nil"/>
              <w:right w:val="nil"/>
            </w:tcBorders>
          </w:tcPr>
          <w:p w14:paraId="2FFDE32F" w14:textId="00918650" w:rsidR="00D1715A" w:rsidRPr="00D1715A" w:rsidRDefault="00D1715A" w:rsidP="00D1715A">
            <w:pPr>
              <w:pStyle w:val="Captiontitle"/>
              <w:spacing w:after="0"/>
              <w:ind w:firstLine="0"/>
              <w:jc w:val="right"/>
              <w:rPr>
                <w:sz w:val="20"/>
                <w:szCs w:val="20"/>
              </w:rPr>
            </w:pPr>
            <w:r w:rsidRPr="00D1715A">
              <w:rPr>
                <w:color w:val="333333"/>
                <w:sz w:val="20"/>
                <w:szCs w:val="20"/>
              </w:rPr>
              <w:t>95,502</w:t>
            </w:r>
          </w:p>
        </w:tc>
        <w:tc>
          <w:tcPr>
            <w:tcW w:w="0" w:type="auto"/>
            <w:gridSpan w:val="2"/>
            <w:tcBorders>
              <w:top w:val="nil"/>
              <w:left w:val="nil"/>
              <w:bottom w:val="nil"/>
            </w:tcBorders>
          </w:tcPr>
          <w:p w14:paraId="3A015AF1" w14:textId="78A06EDB" w:rsidR="00D1715A" w:rsidRPr="00D1715A" w:rsidRDefault="00D1715A" w:rsidP="00D1715A">
            <w:pPr>
              <w:pStyle w:val="Captiontitle"/>
              <w:spacing w:after="0"/>
              <w:ind w:firstLine="0"/>
              <w:jc w:val="right"/>
              <w:rPr>
                <w:sz w:val="20"/>
                <w:szCs w:val="20"/>
              </w:rPr>
            </w:pPr>
            <w:r w:rsidRPr="00D1715A">
              <w:rPr>
                <w:color w:val="333333"/>
                <w:sz w:val="20"/>
                <w:szCs w:val="20"/>
              </w:rPr>
              <w:t>75,636</w:t>
            </w:r>
          </w:p>
        </w:tc>
      </w:tr>
      <w:tr w:rsidR="00D1715A" w:rsidRPr="00695FDD" w14:paraId="422606A9" w14:textId="77777777" w:rsidTr="00D1715A">
        <w:trPr>
          <w:trHeight w:val="288"/>
        </w:trPr>
        <w:tc>
          <w:tcPr>
            <w:tcW w:w="0" w:type="auto"/>
            <w:tcBorders>
              <w:top w:val="nil"/>
              <w:bottom w:val="nil"/>
              <w:right w:val="nil"/>
            </w:tcBorders>
            <w:vAlign w:val="bottom"/>
          </w:tcPr>
          <w:p w14:paraId="6DC41905"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Guided sport fish harvest</w:t>
            </w:r>
            <w:r>
              <w:rPr>
                <w:sz w:val="20"/>
                <w:szCs w:val="20"/>
                <w:vertAlign w:val="superscript"/>
              </w:rPr>
              <w:t>b</w:t>
            </w:r>
          </w:p>
        </w:tc>
        <w:tc>
          <w:tcPr>
            <w:tcW w:w="0" w:type="auto"/>
            <w:tcBorders>
              <w:top w:val="nil"/>
              <w:left w:val="nil"/>
              <w:bottom w:val="nil"/>
              <w:right w:val="nil"/>
            </w:tcBorders>
          </w:tcPr>
          <w:p w14:paraId="1700C48A" w14:textId="5BAB008D" w:rsidR="00D1715A" w:rsidRPr="00D1715A" w:rsidRDefault="00D1715A" w:rsidP="00D1715A">
            <w:pPr>
              <w:pStyle w:val="Captiontitle"/>
              <w:spacing w:after="0"/>
              <w:ind w:firstLine="0"/>
              <w:jc w:val="right"/>
              <w:rPr>
                <w:b/>
                <w:bCs/>
                <w:sz w:val="20"/>
                <w:szCs w:val="20"/>
              </w:rPr>
            </w:pPr>
            <w:r w:rsidRPr="00D1715A">
              <w:rPr>
                <w:color w:val="333333"/>
                <w:sz w:val="20"/>
                <w:szCs w:val="20"/>
              </w:rPr>
              <w:t>41,179</w:t>
            </w:r>
          </w:p>
        </w:tc>
        <w:tc>
          <w:tcPr>
            <w:tcW w:w="0" w:type="auto"/>
            <w:tcBorders>
              <w:top w:val="nil"/>
              <w:left w:val="nil"/>
              <w:bottom w:val="nil"/>
              <w:right w:val="nil"/>
            </w:tcBorders>
          </w:tcPr>
          <w:p w14:paraId="13808F05" w14:textId="3D3C6055" w:rsidR="00D1715A" w:rsidRPr="00D1715A" w:rsidRDefault="00D1715A" w:rsidP="00D1715A">
            <w:pPr>
              <w:pStyle w:val="Captiontitle"/>
              <w:spacing w:after="0"/>
              <w:ind w:firstLine="0"/>
              <w:jc w:val="right"/>
              <w:rPr>
                <w:b/>
                <w:bCs/>
                <w:sz w:val="20"/>
                <w:szCs w:val="20"/>
              </w:rPr>
            </w:pPr>
            <w:r w:rsidRPr="00D1715A">
              <w:rPr>
                <w:color w:val="333333"/>
                <w:sz w:val="20"/>
                <w:szCs w:val="20"/>
              </w:rPr>
              <w:t>33,135</w:t>
            </w:r>
          </w:p>
        </w:tc>
        <w:tc>
          <w:tcPr>
            <w:tcW w:w="0" w:type="auto"/>
            <w:tcBorders>
              <w:top w:val="nil"/>
              <w:left w:val="nil"/>
              <w:bottom w:val="nil"/>
              <w:right w:val="nil"/>
            </w:tcBorders>
          </w:tcPr>
          <w:p w14:paraId="45FB5EB9" w14:textId="08B70EBC" w:rsidR="00D1715A" w:rsidRPr="00D1715A" w:rsidRDefault="00D1715A" w:rsidP="00D1715A">
            <w:pPr>
              <w:pStyle w:val="Captiontitle"/>
              <w:spacing w:after="0"/>
              <w:ind w:firstLine="0"/>
              <w:jc w:val="right"/>
              <w:rPr>
                <w:b/>
                <w:bCs/>
                <w:sz w:val="20"/>
                <w:szCs w:val="20"/>
              </w:rPr>
            </w:pPr>
            <w:r w:rsidRPr="00D1715A">
              <w:rPr>
                <w:color w:val="333333"/>
                <w:sz w:val="20"/>
                <w:szCs w:val="20"/>
              </w:rPr>
              <w:t>35,004</w:t>
            </w:r>
          </w:p>
        </w:tc>
        <w:tc>
          <w:tcPr>
            <w:tcW w:w="0" w:type="auto"/>
            <w:tcBorders>
              <w:top w:val="nil"/>
              <w:left w:val="nil"/>
              <w:bottom w:val="nil"/>
              <w:right w:val="nil"/>
            </w:tcBorders>
          </w:tcPr>
          <w:p w14:paraId="576DC9FB" w14:textId="769B3C37" w:rsidR="00D1715A" w:rsidRPr="00D1715A" w:rsidRDefault="00D1715A" w:rsidP="00D1715A">
            <w:pPr>
              <w:pStyle w:val="Captiontitle"/>
              <w:spacing w:after="0"/>
              <w:ind w:firstLine="0"/>
              <w:jc w:val="right"/>
              <w:rPr>
                <w:b/>
                <w:bCs/>
                <w:sz w:val="20"/>
                <w:szCs w:val="20"/>
              </w:rPr>
            </w:pPr>
            <w:r w:rsidRPr="00D1715A">
              <w:rPr>
                <w:color w:val="333333"/>
                <w:sz w:val="20"/>
                <w:szCs w:val="20"/>
              </w:rPr>
              <w:t>753</w:t>
            </w:r>
          </w:p>
        </w:tc>
        <w:tc>
          <w:tcPr>
            <w:tcW w:w="0" w:type="auto"/>
            <w:tcBorders>
              <w:top w:val="nil"/>
              <w:left w:val="nil"/>
              <w:bottom w:val="nil"/>
              <w:right w:val="nil"/>
            </w:tcBorders>
          </w:tcPr>
          <w:p w14:paraId="29EA75CE" w14:textId="15D1D9FB" w:rsidR="00D1715A" w:rsidRPr="00D1715A" w:rsidRDefault="00D1715A" w:rsidP="00D1715A">
            <w:pPr>
              <w:pStyle w:val="Captiontitle"/>
              <w:spacing w:after="0"/>
              <w:ind w:firstLine="0"/>
              <w:jc w:val="right"/>
              <w:rPr>
                <w:b/>
                <w:bCs/>
                <w:sz w:val="20"/>
                <w:szCs w:val="20"/>
              </w:rPr>
            </w:pPr>
            <w:r w:rsidRPr="00D1715A">
              <w:rPr>
                <w:color w:val="333333"/>
                <w:sz w:val="20"/>
                <w:szCs w:val="20"/>
              </w:rPr>
              <w:t>33,990</w:t>
            </w:r>
          </w:p>
        </w:tc>
        <w:tc>
          <w:tcPr>
            <w:tcW w:w="0" w:type="auto"/>
            <w:gridSpan w:val="2"/>
            <w:tcBorders>
              <w:top w:val="nil"/>
              <w:left w:val="nil"/>
              <w:bottom w:val="nil"/>
            </w:tcBorders>
          </w:tcPr>
          <w:p w14:paraId="22B62E96" w14:textId="6E75C5D3" w:rsidR="00D1715A" w:rsidRPr="00D1715A" w:rsidRDefault="00D1715A" w:rsidP="00D1715A">
            <w:pPr>
              <w:pStyle w:val="Captiontitle"/>
              <w:spacing w:after="0"/>
              <w:ind w:firstLine="0"/>
              <w:jc w:val="right"/>
              <w:rPr>
                <w:sz w:val="20"/>
                <w:szCs w:val="20"/>
              </w:rPr>
            </w:pPr>
            <w:r w:rsidRPr="00D1715A">
              <w:rPr>
                <w:color w:val="333333"/>
                <w:sz w:val="20"/>
                <w:szCs w:val="20"/>
              </w:rPr>
              <w:t>34,395</w:t>
            </w:r>
          </w:p>
        </w:tc>
      </w:tr>
      <w:tr w:rsidR="00D1715A" w:rsidRPr="00695FDD" w14:paraId="5973FFC9" w14:textId="77777777" w:rsidTr="00D1715A">
        <w:trPr>
          <w:trHeight w:val="288"/>
        </w:trPr>
        <w:tc>
          <w:tcPr>
            <w:tcW w:w="0" w:type="auto"/>
            <w:tcBorders>
              <w:top w:val="nil"/>
              <w:bottom w:val="nil"/>
              <w:right w:val="nil"/>
            </w:tcBorders>
            <w:vAlign w:val="bottom"/>
          </w:tcPr>
          <w:p w14:paraId="47DA56E3"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Unguided sport fish harvest</w:t>
            </w:r>
            <w:r>
              <w:rPr>
                <w:sz w:val="20"/>
                <w:szCs w:val="20"/>
                <w:vertAlign w:val="superscript"/>
              </w:rPr>
              <w:t>b</w:t>
            </w:r>
          </w:p>
        </w:tc>
        <w:tc>
          <w:tcPr>
            <w:tcW w:w="0" w:type="auto"/>
            <w:tcBorders>
              <w:top w:val="nil"/>
              <w:left w:val="nil"/>
              <w:bottom w:val="nil"/>
              <w:right w:val="nil"/>
            </w:tcBorders>
          </w:tcPr>
          <w:p w14:paraId="1E4425F9" w14:textId="6E4AC561" w:rsidR="00D1715A" w:rsidRPr="00D1715A" w:rsidRDefault="00D1715A" w:rsidP="00D1715A">
            <w:pPr>
              <w:pStyle w:val="Captiontitle"/>
              <w:spacing w:after="0"/>
              <w:ind w:firstLine="0"/>
              <w:jc w:val="right"/>
              <w:rPr>
                <w:b/>
                <w:bCs/>
                <w:sz w:val="20"/>
                <w:szCs w:val="20"/>
              </w:rPr>
            </w:pPr>
            <w:r w:rsidRPr="00D1715A">
              <w:rPr>
                <w:color w:val="333333"/>
                <w:sz w:val="20"/>
                <w:szCs w:val="20"/>
              </w:rPr>
              <w:t>5,872</w:t>
            </w:r>
          </w:p>
        </w:tc>
        <w:tc>
          <w:tcPr>
            <w:tcW w:w="0" w:type="auto"/>
            <w:tcBorders>
              <w:top w:val="nil"/>
              <w:left w:val="nil"/>
              <w:bottom w:val="nil"/>
              <w:right w:val="nil"/>
            </w:tcBorders>
          </w:tcPr>
          <w:p w14:paraId="37717D53" w14:textId="507ABFBB" w:rsidR="00D1715A" w:rsidRPr="00D1715A" w:rsidRDefault="00D1715A" w:rsidP="00D1715A">
            <w:pPr>
              <w:pStyle w:val="Captiontitle"/>
              <w:spacing w:after="0"/>
              <w:ind w:firstLine="0"/>
              <w:jc w:val="right"/>
              <w:rPr>
                <w:b/>
                <w:bCs/>
                <w:sz w:val="20"/>
                <w:szCs w:val="20"/>
              </w:rPr>
            </w:pPr>
            <w:r w:rsidRPr="00D1715A">
              <w:rPr>
                <w:color w:val="333333"/>
                <w:sz w:val="20"/>
                <w:szCs w:val="20"/>
              </w:rPr>
              <w:t>11,340</w:t>
            </w:r>
          </w:p>
        </w:tc>
        <w:tc>
          <w:tcPr>
            <w:tcW w:w="0" w:type="auto"/>
            <w:tcBorders>
              <w:top w:val="nil"/>
              <w:left w:val="nil"/>
              <w:bottom w:val="nil"/>
              <w:right w:val="nil"/>
            </w:tcBorders>
          </w:tcPr>
          <w:p w14:paraId="17E1B804" w14:textId="59FF1D6C" w:rsidR="00D1715A" w:rsidRPr="00D1715A" w:rsidRDefault="00D1715A" w:rsidP="00D1715A">
            <w:pPr>
              <w:pStyle w:val="Captiontitle"/>
              <w:spacing w:after="0"/>
              <w:ind w:firstLine="0"/>
              <w:jc w:val="right"/>
              <w:rPr>
                <w:b/>
                <w:bCs/>
                <w:sz w:val="20"/>
                <w:szCs w:val="20"/>
              </w:rPr>
            </w:pPr>
            <w:r w:rsidRPr="00D1715A">
              <w:rPr>
                <w:color w:val="333333"/>
                <w:sz w:val="20"/>
                <w:szCs w:val="20"/>
              </w:rPr>
              <w:t>5,280</w:t>
            </w:r>
          </w:p>
        </w:tc>
        <w:tc>
          <w:tcPr>
            <w:tcW w:w="0" w:type="auto"/>
            <w:tcBorders>
              <w:top w:val="nil"/>
              <w:left w:val="nil"/>
              <w:bottom w:val="nil"/>
              <w:right w:val="nil"/>
            </w:tcBorders>
          </w:tcPr>
          <w:p w14:paraId="495D2348" w14:textId="67A32057" w:rsidR="00D1715A" w:rsidRPr="00D1715A" w:rsidRDefault="00D1715A" w:rsidP="00D1715A">
            <w:pPr>
              <w:pStyle w:val="Captiontitle"/>
              <w:spacing w:after="0"/>
              <w:ind w:firstLine="0"/>
              <w:jc w:val="right"/>
              <w:rPr>
                <w:b/>
                <w:bCs/>
                <w:sz w:val="20"/>
                <w:szCs w:val="20"/>
              </w:rPr>
            </w:pPr>
            <w:r w:rsidRPr="00D1715A">
              <w:rPr>
                <w:color w:val="333333"/>
                <w:sz w:val="20"/>
                <w:szCs w:val="20"/>
              </w:rPr>
              <w:t>5,631</w:t>
            </w:r>
          </w:p>
        </w:tc>
        <w:tc>
          <w:tcPr>
            <w:tcW w:w="0" w:type="auto"/>
            <w:tcBorders>
              <w:top w:val="nil"/>
              <w:left w:val="nil"/>
              <w:bottom w:val="nil"/>
              <w:right w:val="nil"/>
            </w:tcBorders>
          </w:tcPr>
          <w:p w14:paraId="151F52FB" w14:textId="7D4F6B84" w:rsidR="00D1715A" w:rsidRPr="00D1715A" w:rsidRDefault="00D1715A" w:rsidP="00D1715A">
            <w:pPr>
              <w:pStyle w:val="Captiontitle"/>
              <w:spacing w:after="0"/>
              <w:ind w:firstLine="0"/>
              <w:jc w:val="right"/>
              <w:rPr>
                <w:b/>
                <w:bCs/>
                <w:sz w:val="20"/>
                <w:szCs w:val="20"/>
              </w:rPr>
            </w:pPr>
            <w:r w:rsidRPr="00D1715A">
              <w:rPr>
                <w:color w:val="333333"/>
                <w:sz w:val="20"/>
                <w:szCs w:val="20"/>
              </w:rPr>
              <w:t>9,846</w:t>
            </w:r>
          </w:p>
        </w:tc>
        <w:tc>
          <w:tcPr>
            <w:tcW w:w="0" w:type="auto"/>
            <w:gridSpan w:val="2"/>
            <w:tcBorders>
              <w:top w:val="nil"/>
              <w:left w:val="nil"/>
              <w:bottom w:val="nil"/>
            </w:tcBorders>
          </w:tcPr>
          <w:p w14:paraId="6DBF2825" w14:textId="2DF43C0E" w:rsidR="00D1715A" w:rsidRPr="00D1715A" w:rsidRDefault="00D1715A" w:rsidP="00D1715A">
            <w:pPr>
              <w:pStyle w:val="Captiontitle"/>
              <w:spacing w:after="0"/>
              <w:ind w:firstLine="0"/>
              <w:jc w:val="right"/>
              <w:rPr>
                <w:sz w:val="20"/>
                <w:szCs w:val="20"/>
              </w:rPr>
            </w:pPr>
            <w:r w:rsidRPr="00D1715A">
              <w:rPr>
                <w:color w:val="333333"/>
                <w:sz w:val="20"/>
                <w:szCs w:val="20"/>
              </w:rPr>
              <w:t>2,655</w:t>
            </w:r>
          </w:p>
        </w:tc>
      </w:tr>
      <w:tr w:rsidR="00D1715A" w:rsidRPr="00695FDD" w14:paraId="5491A822" w14:textId="77777777" w:rsidTr="00D1715A">
        <w:trPr>
          <w:trHeight w:val="288"/>
        </w:trPr>
        <w:tc>
          <w:tcPr>
            <w:tcW w:w="0" w:type="auto"/>
            <w:tcBorders>
              <w:top w:val="nil"/>
              <w:bottom w:val="nil"/>
              <w:right w:val="nil"/>
            </w:tcBorders>
            <w:vAlign w:val="bottom"/>
          </w:tcPr>
          <w:p w14:paraId="5228B509"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Mortality from fishery deadloss</w:t>
            </w:r>
            <w:r>
              <w:rPr>
                <w:sz w:val="20"/>
                <w:szCs w:val="20"/>
                <w:vertAlign w:val="superscript"/>
              </w:rPr>
              <w:t>a</w:t>
            </w:r>
          </w:p>
        </w:tc>
        <w:tc>
          <w:tcPr>
            <w:tcW w:w="0" w:type="auto"/>
            <w:tcBorders>
              <w:top w:val="nil"/>
              <w:left w:val="nil"/>
              <w:bottom w:val="nil"/>
              <w:right w:val="nil"/>
            </w:tcBorders>
          </w:tcPr>
          <w:p w14:paraId="7EB5ED23" w14:textId="77A94CA2" w:rsidR="00D1715A" w:rsidRPr="00D1715A" w:rsidRDefault="00D1715A" w:rsidP="00D1715A">
            <w:pPr>
              <w:pStyle w:val="Captiontitle"/>
              <w:spacing w:after="0"/>
              <w:ind w:firstLine="0"/>
              <w:jc w:val="right"/>
              <w:rPr>
                <w:b/>
                <w:bCs/>
                <w:sz w:val="20"/>
                <w:szCs w:val="20"/>
              </w:rPr>
            </w:pPr>
            <w:r w:rsidRPr="00D1715A">
              <w:rPr>
                <w:color w:val="333333"/>
                <w:sz w:val="20"/>
                <w:szCs w:val="20"/>
              </w:rPr>
              <w:t>5,699</w:t>
            </w:r>
          </w:p>
        </w:tc>
        <w:tc>
          <w:tcPr>
            <w:tcW w:w="0" w:type="auto"/>
            <w:tcBorders>
              <w:top w:val="nil"/>
              <w:left w:val="nil"/>
              <w:bottom w:val="nil"/>
              <w:right w:val="nil"/>
            </w:tcBorders>
          </w:tcPr>
          <w:p w14:paraId="245753DF" w14:textId="25BC1B5E" w:rsidR="00D1715A" w:rsidRPr="00D1715A" w:rsidRDefault="00D1715A" w:rsidP="00D1715A">
            <w:pPr>
              <w:pStyle w:val="Captiontitle"/>
              <w:spacing w:after="0"/>
              <w:ind w:firstLine="0"/>
              <w:jc w:val="right"/>
              <w:rPr>
                <w:b/>
                <w:bCs/>
                <w:sz w:val="20"/>
                <w:szCs w:val="20"/>
              </w:rPr>
            </w:pPr>
            <w:r w:rsidRPr="00D1715A">
              <w:rPr>
                <w:color w:val="333333"/>
                <w:sz w:val="20"/>
                <w:szCs w:val="20"/>
              </w:rPr>
              <w:t>8,046</w:t>
            </w:r>
          </w:p>
        </w:tc>
        <w:tc>
          <w:tcPr>
            <w:tcW w:w="0" w:type="auto"/>
            <w:tcBorders>
              <w:top w:val="nil"/>
              <w:left w:val="nil"/>
              <w:bottom w:val="nil"/>
              <w:right w:val="nil"/>
            </w:tcBorders>
          </w:tcPr>
          <w:p w14:paraId="45396B1A" w14:textId="17EDAEE8" w:rsidR="00D1715A" w:rsidRPr="00D1715A" w:rsidRDefault="00D1715A" w:rsidP="00D1715A">
            <w:pPr>
              <w:pStyle w:val="Captiontitle"/>
              <w:spacing w:after="0"/>
              <w:ind w:firstLine="0"/>
              <w:jc w:val="right"/>
              <w:rPr>
                <w:b/>
                <w:bCs/>
                <w:sz w:val="20"/>
                <w:szCs w:val="20"/>
              </w:rPr>
            </w:pPr>
            <w:r w:rsidRPr="00D1715A">
              <w:rPr>
                <w:color w:val="333333"/>
                <w:sz w:val="20"/>
                <w:szCs w:val="20"/>
              </w:rPr>
              <w:t>9,729</w:t>
            </w:r>
          </w:p>
        </w:tc>
        <w:tc>
          <w:tcPr>
            <w:tcW w:w="0" w:type="auto"/>
            <w:tcBorders>
              <w:top w:val="nil"/>
              <w:left w:val="nil"/>
              <w:bottom w:val="nil"/>
              <w:right w:val="nil"/>
            </w:tcBorders>
          </w:tcPr>
          <w:p w14:paraId="46CE9D29" w14:textId="1C7359A9" w:rsidR="00D1715A" w:rsidRPr="00D1715A" w:rsidRDefault="00D1715A" w:rsidP="00D1715A">
            <w:pPr>
              <w:pStyle w:val="Captiontitle"/>
              <w:spacing w:after="0"/>
              <w:ind w:firstLine="0"/>
              <w:jc w:val="right"/>
              <w:rPr>
                <w:b/>
                <w:bCs/>
                <w:sz w:val="20"/>
                <w:szCs w:val="20"/>
              </w:rPr>
            </w:pPr>
            <w:r w:rsidRPr="00D1715A">
              <w:rPr>
                <w:color w:val="333333"/>
                <w:sz w:val="20"/>
                <w:szCs w:val="20"/>
              </w:rPr>
              <w:t>10,888</w:t>
            </w:r>
          </w:p>
        </w:tc>
        <w:tc>
          <w:tcPr>
            <w:tcW w:w="0" w:type="auto"/>
            <w:tcBorders>
              <w:top w:val="nil"/>
              <w:left w:val="nil"/>
              <w:bottom w:val="nil"/>
              <w:right w:val="nil"/>
            </w:tcBorders>
          </w:tcPr>
          <w:p w14:paraId="7F700A21" w14:textId="03A9A5DE" w:rsidR="00D1715A" w:rsidRPr="00D1715A" w:rsidRDefault="00D1715A" w:rsidP="00D1715A">
            <w:pPr>
              <w:pStyle w:val="Captiontitle"/>
              <w:spacing w:after="0"/>
              <w:ind w:firstLine="0"/>
              <w:jc w:val="right"/>
              <w:rPr>
                <w:b/>
                <w:bCs/>
                <w:sz w:val="20"/>
                <w:szCs w:val="20"/>
              </w:rPr>
            </w:pPr>
            <w:r w:rsidRPr="00D1715A">
              <w:rPr>
                <w:color w:val="333333"/>
                <w:sz w:val="20"/>
                <w:szCs w:val="20"/>
              </w:rPr>
              <w:t>11,085</w:t>
            </w:r>
          </w:p>
        </w:tc>
        <w:tc>
          <w:tcPr>
            <w:tcW w:w="0" w:type="auto"/>
            <w:gridSpan w:val="2"/>
            <w:tcBorders>
              <w:top w:val="nil"/>
              <w:left w:val="nil"/>
              <w:bottom w:val="nil"/>
            </w:tcBorders>
          </w:tcPr>
          <w:p w14:paraId="084184D6" w14:textId="087B5815" w:rsidR="00D1715A" w:rsidRPr="00D1715A" w:rsidRDefault="00D1715A" w:rsidP="00D1715A">
            <w:pPr>
              <w:pStyle w:val="Captiontitle"/>
              <w:spacing w:after="0"/>
              <w:ind w:firstLine="0"/>
              <w:jc w:val="right"/>
              <w:rPr>
                <w:sz w:val="20"/>
                <w:szCs w:val="20"/>
              </w:rPr>
            </w:pPr>
            <w:r w:rsidRPr="00D1715A">
              <w:rPr>
                <w:color w:val="333333"/>
                <w:sz w:val="20"/>
                <w:szCs w:val="20"/>
              </w:rPr>
              <w:t>9,467</w:t>
            </w:r>
          </w:p>
        </w:tc>
      </w:tr>
      <w:tr w:rsidR="00C2079B" w:rsidRPr="00695FDD" w14:paraId="541919A5" w14:textId="77777777" w:rsidTr="00D1715A">
        <w:trPr>
          <w:trHeight w:val="288"/>
        </w:trPr>
        <w:tc>
          <w:tcPr>
            <w:tcW w:w="0" w:type="auto"/>
            <w:tcBorders>
              <w:top w:val="nil"/>
              <w:bottom w:val="nil"/>
              <w:right w:val="nil"/>
            </w:tcBorders>
            <w:vAlign w:val="bottom"/>
          </w:tcPr>
          <w:p w14:paraId="72EC0880" w14:textId="52F7B33A" w:rsidR="00C2079B" w:rsidRPr="00A24548" w:rsidRDefault="00C2079B" w:rsidP="00C2079B">
            <w:pPr>
              <w:pStyle w:val="Captiontitle"/>
              <w:spacing w:after="0"/>
              <w:ind w:firstLine="0"/>
              <w:jc w:val="left"/>
              <w:rPr>
                <w:b/>
                <w:bCs/>
                <w:sz w:val="20"/>
                <w:szCs w:val="20"/>
                <w:vertAlign w:val="superscript"/>
              </w:rPr>
            </w:pPr>
            <w:bookmarkStart w:id="460" w:name="_Hlk37596388"/>
            <w:r w:rsidRPr="0042239D">
              <w:rPr>
                <w:sz w:val="20"/>
                <w:szCs w:val="20"/>
              </w:rPr>
              <w:t>Mortality from fishery releases</w:t>
            </w:r>
            <w:bookmarkEnd w:id="460"/>
            <w:r>
              <w:rPr>
                <w:sz w:val="20"/>
                <w:szCs w:val="20"/>
                <w:vertAlign w:val="superscript"/>
              </w:rPr>
              <w:t>a</w:t>
            </w:r>
          </w:p>
        </w:tc>
        <w:tc>
          <w:tcPr>
            <w:tcW w:w="0" w:type="auto"/>
            <w:tcBorders>
              <w:top w:val="nil"/>
              <w:left w:val="nil"/>
              <w:bottom w:val="nil"/>
              <w:right w:val="nil"/>
            </w:tcBorders>
            <w:vAlign w:val="center"/>
          </w:tcPr>
          <w:p w14:paraId="640F02C5" w14:textId="6DCA1FAA"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2EEA2B8A" w14:textId="0E8CF80D" w:rsidR="00C2079B" w:rsidRPr="00D1715A" w:rsidRDefault="00D1715A" w:rsidP="00C2079B">
            <w:pPr>
              <w:pStyle w:val="Captiontitle"/>
              <w:spacing w:after="0"/>
              <w:ind w:firstLine="0"/>
              <w:jc w:val="right"/>
              <w:rPr>
                <w:b/>
                <w:bCs/>
                <w:sz w:val="20"/>
                <w:szCs w:val="20"/>
              </w:rPr>
            </w:pPr>
            <w:r w:rsidRPr="00D1715A">
              <w:rPr>
                <w:sz w:val="20"/>
                <w:szCs w:val="20"/>
              </w:rPr>
              <w:t>19,142</w:t>
            </w:r>
          </w:p>
        </w:tc>
        <w:tc>
          <w:tcPr>
            <w:tcW w:w="0" w:type="auto"/>
            <w:tcBorders>
              <w:top w:val="nil"/>
              <w:left w:val="nil"/>
              <w:bottom w:val="nil"/>
              <w:right w:val="nil"/>
            </w:tcBorders>
            <w:vAlign w:val="center"/>
          </w:tcPr>
          <w:p w14:paraId="68951D27" w14:textId="588822F2" w:rsidR="00C2079B" w:rsidRPr="00D1715A" w:rsidRDefault="00D1715A"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3B8C6112" w14:textId="6025EC9F"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tcBorders>
              <w:top w:val="nil"/>
              <w:left w:val="nil"/>
              <w:bottom w:val="nil"/>
              <w:right w:val="nil"/>
            </w:tcBorders>
            <w:vAlign w:val="center"/>
          </w:tcPr>
          <w:p w14:paraId="1374CBB4" w14:textId="29F384F4" w:rsidR="00C2079B" w:rsidRPr="00D1715A" w:rsidRDefault="00C2079B" w:rsidP="00C2079B">
            <w:pPr>
              <w:pStyle w:val="Captiontitle"/>
              <w:spacing w:after="0"/>
              <w:ind w:firstLine="0"/>
              <w:jc w:val="right"/>
              <w:rPr>
                <w:b/>
                <w:bCs/>
                <w:sz w:val="20"/>
                <w:szCs w:val="20"/>
              </w:rPr>
            </w:pPr>
            <w:r w:rsidRPr="00D1715A">
              <w:rPr>
                <w:sz w:val="20"/>
                <w:szCs w:val="20"/>
              </w:rPr>
              <w:t>–</w:t>
            </w:r>
          </w:p>
        </w:tc>
        <w:tc>
          <w:tcPr>
            <w:tcW w:w="0" w:type="auto"/>
            <w:gridSpan w:val="2"/>
            <w:tcBorders>
              <w:top w:val="nil"/>
              <w:left w:val="nil"/>
              <w:bottom w:val="nil"/>
            </w:tcBorders>
            <w:vAlign w:val="center"/>
          </w:tcPr>
          <w:p w14:paraId="02B77BE8" w14:textId="60D1354D" w:rsidR="00C2079B" w:rsidRPr="00D1715A" w:rsidRDefault="00695FDD" w:rsidP="00C2079B">
            <w:pPr>
              <w:pStyle w:val="Captiontitle"/>
              <w:spacing w:after="0"/>
              <w:ind w:firstLine="0"/>
              <w:jc w:val="right"/>
              <w:rPr>
                <w:sz w:val="20"/>
                <w:szCs w:val="20"/>
              </w:rPr>
            </w:pPr>
            <w:r w:rsidRPr="00D1715A">
              <w:rPr>
                <w:sz w:val="20"/>
                <w:szCs w:val="20"/>
              </w:rPr>
              <w:t>–</w:t>
            </w:r>
          </w:p>
        </w:tc>
      </w:tr>
      <w:tr w:rsidR="00D1715A" w:rsidRPr="00695FDD" w14:paraId="77AF7D6E" w14:textId="77777777" w:rsidTr="00D1715A">
        <w:trPr>
          <w:trHeight w:val="288"/>
        </w:trPr>
        <w:tc>
          <w:tcPr>
            <w:tcW w:w="0" w:type="auto"/>
            <w:tcBorders>
              <w:top w:val="nil"/>
              <w:bottom w:val="nil"/>
              <w:right w:val="nil"/>
            </w:tcBorders>
            <w:vAlign w:val="bottom"/>
          </w:tcPr>
          <w:p w14:paraId="61F9A8C8" w14:textId="77777777" w:rsidR="00D1715A" w:rsidRPr="00A24548" w:rsidRDefault="00D1715A" w:rsidP="00D1715A">
            <w:pPr>
              <w:pStyle w:val="Captiontitle"/>
              <w:spacing w:after="0"/>
              <w:ind w:firstLine="0"/>
              <w:jc w:val="left"/>
              <w:rPr>
                <w:b/>
                <w:bCs/>
                <w:sz w:val="20"/>
                <w:szCs w:val="20"/>
                <w:vertAlign w:val="superscript"/>
              </w:rPr>
            </w:pPr>
            <w:r w:rsidRPr="0042239D">
              <w:rPr>
                <w:sz w:val="20"/>
                <w:szCs w:val="20"/>
              </w:rPr>
              <w:t>Subsistence and personal use harvest</w:t>
            </w:r>
            <w:r>
              <w:rPr>
                <w:sz w:val="20"/>
                <w:szCs w:val="20"/>
                <w:vertAlign w:val="superscript"/>
              </w:rPr>
              <w:t>b</w:t>
            </w:r>
          </w:p>
        </w:tc>
        <w:tc>
          <w:tcPr>
            <w:tcW w:w="0" w:type="auto"/>
            <w:tcBorders>
              <w:top w:val="nil"/>
              <w:left w:val="nil"/>
              <w:bottom w:val="nil"/>
              <w:right w:val="nil"/>
            </w:tcBorders>
          </w:tcPr>
          <w:p w14:paraId="41CCE955" w14:textId="59E8BA64" w:rsidR="00D1715A" w:rsidRPr="00D1715A" w:rsidRDefault="00D1715A" w:rsidP="00D1715A">
            <w:pPr>
              <w:pStyle w:val="Captiontitle"/>
              <w:spacing w:after="0"/>
              <w:ind w:firstLine="0"/>
              <w:jc w:val="right"/>
              <w:rPr>
                <w:b/>
                <w:bCs/>
                <w:sz w:val="20"/>
                <w:szCs w:val="20"/>
              </w:rPr>
            </w:pPr>
            <w:r w:rsidRPr="00D1715A">
              <w:rPr>
                <w:color w:val="333333"/>
                <w:sz w:val="20"/>
                <w:szCs w:val="20"/>
              </w:rPr>
              <w:t>21,730</w:t>
            </w:r>
          </w:p>
        </w:tc>
        <w:tc>
          <w:tcPr>
            <w:tcW w:w="0" w:type="auto"/>
            <w:tcBorders>
              <w:top w:val="nil"/>
              <w:left w:val="nil"/>
              <w:bottom w:val="nil"/>
              <w:right w:val="nil"/>
            </w:tcBorders>
          </w:tcPr>
          <w:p w14:paraId="6D203233" w14:textId="49193C17" w:rsidR="00D1715A" w:rsidRPr="00D1715A" w:rsidRDefault="00D1715A" w:rsidP="00D1715A">
            <w:pPr>
              <w:pStyle w:val="Captiontitle"/>
              <w:spacing w:after="0"/>
              <w:ind w:firstLine="0"/>
              <w:jc w:val="right"/>
              <w:rPr>
                <w:b/>
                <w:bCs/>
                <w:sz w:val="20"/>
                <w:szCs w:val="20"/>
              </w:rPr>
            </w:pPr>
            <w:r w:rsidRPr="00D1715A">
              <w:rPr>
                <w:color w:val="333333"/>
                <w:sz w:val="20"/>
                <w:szCs w:val="20"/>
              </w:rPr>
              <w:t>21,587</w:t>
            </w:r>
          </w:p>
        </w:tc>
        <w:tc>
          <w:tcPr>
            <w:tcW w:w="0" w:type="auto"/>
            <w:tcBorders>
              <w:top w:val="nil"/>
              <w:left w:val="nil"/>
              <w:bottom w:val="nil"/>
              <w:right w:val="nil"/>
            </w:tcBorders>
          </w:tcPr>
          <w:p w14:paraId="0732C3F2" w14:textId="241F3674" w:rsidR="00D1715A" w:rsidRPr="00D1715A" w:rsidRDefault="00D1715A" w:rsidP="00D1715A">
            <w:pPr>
              <w:pStyle w:val="Captiontitle"/>
              <w:spacing w:after="0"/>
              <w:ind w:firstLine="0"/>
              <w:jc w:val="right"/>
              <w:rPr>
                <w:b/>
                <w:bCs/>
                <w:sz w:val="20"/>
                <w:szCs w:val="20"/>
              </w:rPr>
            </w:pPr>
            <w:r w:rsidRPr="00D1715A">
              <w:rPr>
                <w:color w:val="333333"/>
                <w:sz w:val="20"/>
                <w:szCs w:val="20"/>
              </w:rPr>
              <w:t>17,821</w:t>
            </w:r>
          </w:p>
        </w:tc>
        <w:tc>
          <w:tcPr>
            <w:tcW w:w="0" w:type="auto"/>
            <w:tcBorders>
              <w:top w:val="nil"/>
              <w:left w:val="nil"/>
              <w:bottom w:val="nil"/>
              <w:right w:val="nil"/>
            </w:tcBorders>
          </w:tcPr>
          <w:p w14:paraId="4193C04E" w14:textId="1E4A5DAB" w:rsidR="00D1715A" w:rsidRPr="00D1715A" w:rsidRDefault="00D1715A" w:rsidP="00D1715A">
            <w:pPr>
              <w:pStyle w:val="Captiontitle"/>
              <w:spacing w:after="0"/>
              <w:ind w:firstLine="0"/>
              <w:jc w:val="right"/>
              <w:rPr>
                <w:b/>
                <w:bCs/>
                <w:sz w:val="20"/>
                <w:szCs w:val="20"/>
              </w:rPr>
            </w:pPr>
            <w:r w:rsidRPr="00D1715A">
              <w:rPr>
                <w:color w:val="333333"/>
                <w:sz w:val="20"/>
                <w:szCs w:val="20"/>
              </w:rPr>
              <w:t>19,295</w:t>
            </w:r>
          </w:p>
        </w:tc>
        <w:tc>
          <w:tcPr>
            <w:tcW w:w="0" w:type="auto"/>
            <w:tcBorders>
              <w:top w:val="nil"/>
              <w:left w:val="nil"/>
              <w:bottom w:val="nil"/>
              <w:right w:val="nil"/>
            </w:tcBorders>
          </w:tcPr>
          <w:p w14:paraId="5C453C50" w14:textId="3A768ADE" w:rsidR="00D1715A" w:rsidRPr="00D1715A" w:rsidRDefault="00D1715A" w:rsidP="00D1715A">
            <w:pPr>
              <w:pStyle w:val="Captiontitle"/>
              <w:spacing w:after="0"/>
              <w:ind w:firstLine="0"/>
              <w:jc w:val="right"/>
              <w:rPr>
                <w:b/>
                <w:bCs/>
                <w:sz w:val="20"/>
                <w:szCs w:val="20"/>
              </w:rPr>
            </w:pPr>
            <w:r w:rsidRPr="00D1715A">
              <w:rPr>
                <w:color w:val="333333"/>
                <w:sz w:val="20"/>
                <w:szCs w:val="20"/>
              </w:rPr>
              <w:t>23,852</w:t>
            </w:r>
          </w:p>
        </w:tc>
        <w:tc>
          <w:tcPr>
            <w:tcW w:w="0" w:type="auto"/>
            <w:gridSpan w:val="2"/>
            <w:tcBorders>
              <w:top w:val="nil"/>
              <w:left w:val="nil"/>
              <w:bottom w:val="nil"/>
            </w:tcBorders>
          </w:tcPr>
          <w:p w14:paraId="6727A9F1" w14:textId="325D4333" w:rsidR="00D1715A" w:rsidRPr="00D1715A" w:rsidRDefault="00D1715A" w:rsidP="00D1715A">
            <w:pPr>
              <w:pStyle w:val="Captiontitle"/>
              <w:spacing w:after="0"/>
              <w:ind w:firstLine="0"/>
              <w:jc w:val="right"/>
              <w:rPr>
                <w:sz w:val="20"/>
                <w:szCs w:val="20"/>
              </w:rPr>
            </w:pPr>
            <w:r w:rsidRPr="00D1715A">
              <w:rPr>
                <w:color w:val="333333"/>
                <w:sz w:val="20"/>
                <w:szCs w:val="20"/>
              </w:rPr>
              <w:t>18,643</w:t>
            </w:r>
          </w:p>
        </w:tc>
      </w:tr>
      <w:tr w:rsidR="00D1715A" w:rsidRPr="00695FDD" w14:paraId="5728DC50" w14:textId="77777777" w:rsidTr="00D1715A">
        <w:trPr>
          <w:trHeight w:val="288"/>
        </w:trPr>
        <w:tc>
          <w:tcPr>
            <w:tcW w:w="0" w:type="auto"/>
            <w:tcBorders>
              <w:top w:val="nil"/>
              <w:bottom w:val="nil"/>
              <w:right w:val="nil"/>
            </w:tcBorders>
            <w:vAlign w:val="bottom"/>
          </w:tcPr>
          <w:p w14:paraId="226BE0F8"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Total </w:t>
            </w:r>
            <w:r>
              <w:rPr>
                <w:sz w:val="20"/>
                <w:szCs w:val="20"/>
              </w:rPr>
              <w:t>d</w:t>
            </w:r>
            <w:r w:rsidRPr="0042239D">
              <w:rPr>
                <w:sz w:val="20"/>
                <w:szCs w:val="20"/>
              </w:rPr>
              <w:t>ecrements</w:t>
            </w:r>
          </w:p>
        </w:tc>
        <w:tc>
          <w:tcPr>
            <w:tcW w:w="0" w:type="auto"/>
            <w:tcBorders>
              <w:top w:val="nil"/>
              <w:left w:val="nil"/>
              <w:bottom w:val="nil"/>
              <w:right w:val="nil"/>
            </w:tcBorders>
          </w:tcPr>
          <w:p w14:paraId="1FA25540" w14:textId="47121E09" w:rsidR="00D1715A" w:rsidRPr="00D1715A" w:rsidRDefault="00D1715A" w:rsidP="00D1715A">
            <w:pPr>
              <w:pStyle w:val="Captiontitle"/>
              <w:spacing w:after="0"/>
              <w:ind w:firstLine="0"/>
              <w:jc w:val="right"/>
              <w:rPr>
                <w:b/>
                <w:bCs/>
                <w:sz w:val="20"/>
                <w:szCs w:val="20"/>
              </w:rPr>
            </w:pPr>
            <w:r w:rsidRPr="00D1715A">
              <w:rPr>
                <w:color w:val="333333"/>
                <w:sz w:val="20"/>
                <w:szCs w:val="20"/>
              </w:rPr>
              <w:t>109,938</w:t>
            </w:r>
          </w:p>
        </w:tc>
        <w:tc>
          <w:tcPr>
            <w:tcW w:w="0" w:type="auto"/>
            <w:tcBorders>
              <w:top w:val="nil"/>
              <w:left w:val="nil"/>
              <w:bottom w:val="nil"/>
              <w:right w:val="nil"/>
            </w:tcBorders>
          </w:tcPr>
          <w:p w14:paraId="31AD32D8" w14:textId="191CE501" w:rsidR="00D1715A" w:rsidRPr="00D1715A" w:rsidRDefault="00D1715A" w:rsidP="00D1715A">
            <w:pPr>
              <w:pStyle w:val="Captiontitle"/>
              <w:spacing w:after="0"/>
              <w:ind w:firstLine="0"/>
              <w:jc w:val="right"/>
              <w:rPr>
                <w:b/>
                <w:bCs/>
                <w:sz w:val="20"/>
                <w:szCs w:val="20"/>
              </w:rPr>
            </w:pPr>
            <w:r w:rsidRPr="00D1715A">
              <w:rPr>
                <w:color w:val="333333"/>
                <w:sz w:val="20"/>
                <w:szCs w:val="20"/>
              </w:rPr>
              <w:t>137,944</w:t>
            </w:r>
          </w:p>
        </w:tc>
        <w:tc>
          <w:tcPr>
            <w:tcW w:w="0" w:type="auto"/>
            <w:tcBorders>
              <w:top w:val="nil"/>
              <w:left w:val="nil"/>
              <w:bottom w:val="nil"/>
              <w:right w:val="nil"/>
            </w:tcBorders>
          </w:tcPr>
          <w:p w14:paraId="5C8463F4" w14:textId="3F4D2616" w:rsidR="00D1715A" w:rsidRPr="00D1715A" w:rsidRDefault="00D1715A" w:rsidP="00D1715A">
            <w:pPr>
              <w:pStyle w:val="Captiontitle"/>
              <w:spacing w:after="0"/>
              <w:ind w:firstLine="0"/>
              <w:jc w:val="right"/>
              <w:rPr>
                <w:b/>
                <w:bCs/>
                <w:sz w:val="20"/>
                <w:szCs w:val="20"/>
              </w:rPr>
            </w:pPr>
            <w:r w:rsidRPr="00D1715A">
              <w:rPr>
                <w:color w:val="333333"/>
                <w:sz w:val="20"/>
                <w:szCs w:val="20"/>
              </w:rPr>
              <w:t>108,740</w:t>
            </w:r>
          </w:p>
        </w:tc>
        <w:tc>
          <w:tcPr>
            <w:tcW w:w="0" w:type="auto"/>
            <w:tcBorders>
              <w:top w:val="nil"/>
              <w:left w:val="nil"/>
              <w:bottom w:val="nil"/>
              <w:right w:val="nil"/>
            </w:tcBorders>
          </w:tcPr>
          <w:p w14:paraId="5DFB7F86" w14:textId="59AA32B8" w:rsidR="00D1715A" w:rsidRPr="00D1715A" w:rsidRDefault="00D1715A" w:rsidP="00D1715A">
            <w:pPr>
              <w:pStyle w:val="Captiontitle"/>
              <w:spacing w:after="0"/>
              <w:ind w:firstLine="0"/>
              <w:jc w:val="right"/>
              <w:rPr>
                <w:b/>
                <w:bCs/>
                <w:sz w:val="20"/>
                <w:szCs w:val="20"/>
              </w:rPr>
            </w:pPr>
            <w:r w:rsidRPr="00D1715A">
              <w:rPr>
                <w:color w:val="333333"/>
                <w:sz w:val="20"/>
                <w:szCs w:val="20"/>
              </w:rPr>
              <w:t>117,189</w:t>
            </w:r>
          </w:p>
        </w:tc>
        <w:tc>
          <w:tcPr>
            <w:tcW w:w="0" w:type="auto"/>
            <w:tcBorders>
              <w:top w:val="nil"/>
              <w:left w:val="nil"/>
              <w:bottom w:val="nil"/>
              <w:right w:val="nil"/>
            </w:tcBorders>
          </w:tcPr>
          <w:p w14:paraId="14582980" w14:textId="57D361EE" w:rsidR="00D1715A" w:rsidRPr="00D1715A" w:rsidRDefault="00D1715A" w:rsidP="00D1715A">
            <w:pPr>
              <w:pStyle w:val="Captiontitle"/>
              <w:spacing w:after="0"/>
              <w:ind w:firstLine="0"/>
              <w:jc w:val="right"/>
              <w:rPr>
                <w:b/>
                <w:bCs/>
                <w:sz w:val="20"/>
                <w:szCs w:val="20"/>
              </w:rPr>
            </w:pPr>
            <w:r w:rsidRPr="00D1715A">
              <w:rPr>
                <w:color w:val="333333"/>
                <w:sz w:val="20"/>
                <w:szCs w:val="20"/>
              </w:rPr>
              <w:t>209,681</w:t>
            </w:r>
          </w:p>
        </w:tc>
        <w:tc>
          <w:tcPr>
            <w:tcW w:w="0" w:type="auto"/>
            <w:gridSpan w:val="2"/>
            <w:tcBorders>
              <w:top w:val="nil"/>
              <w:left w:val="nil"/>
              <w:bottom w:val="nil"/>
            </w:tcBorders>
          </w:tcPr>
          <w:p w14:paraId="153CC39B" w14:textId="25074B09" w:rsidR="00D1715A" w:rsidRPr="00D1715A" w:rsidRDefault="00D1715A" w:rsidP="00D1715A">
            <w:pPr>
              <w:pStyle w:val="Captiontitle"/>
              <w:spacing w:after="0"/>
              <w:ind w:firstLine="0"/>
              <w:jc w:val="right"/>
              <w:rPr>
                <w:sz w:val="20"/>
                <w:szCs w:val="20"/>
              </w:rPr>
            </w:pPr>
            <w:r w:rsidRPr="00D1715A">
              <w:rPr>
                <w:color w:val="333333"/>
                <w:sz w:val="20"/>
                <w:szCs w:val="20"/>
              </w:rPr>
              <w:t>17</w:t>
            </w:r>
            <w:ins w:id="461" w:author="Ehresmann, Rhea K (DFG)" w:date="2023-08-16T15:27:00Z">
              <w:r w:rsidR="00042399">
                <w:rPr>
                  <w:color w:val="333333"/>
                  <w:sz w:val="20"/>
                  <w:szCs w:val="20"/>
                </w:rPr>
                <w:t>9</w:t>
              </w:r>
            </w:ins>
            <w:del w:id="462" w:author="Ehresmann, Rhea K (DFG)" w:date="2023-08-16T15:27:00Z">
              <w:r w:rsidRPr="00D1715A" w:rsidDel="00042399">
                <w:rPr>
                  <w:color w:val="333333"/>
                  <w:sz w:val="20"/>
                  <w:szCs w:val="20"/>
                </w:rPr>
                <w:delText>7</w:delText>
              </w:r>
            </w:del>
            <w:r w:rsidRPr="00D1715A">
              <w:rPr>
                <w:color w:val="333333"/>
                <w:sz w:val="20"/>
                <w:szCs w:val="20"/>
              </w:rPr>
              <w:t>,</w:t>
            </w:r>
            <w:del w:id="463" w:author="Ehresmann, Rhea K (DFG)" w:date="2023-08-16T15:27:00Z">
              <w:r w:rsidRPr="00D1715A" w:rsidDel="00042399">
                <w:rPr>
                  <w:color w:val="333333"/>
                  <w:sz w:val="20"/>
                  <w:szCs w:val="20"/>
                </w:rPr>
                <w:delText>241</w:delText>
              </w:r>
            </w:del>
            <w:ins w:id="464" w:author="Ehresmann, Rhea K (DFG)" w:date="2023-08-16T15:27:00Z">
              <w:r w:rsidR="00042399">
                <w:rPr>
                  <w:color w:val="333333"/>
                  <w:sz w:val="20"/>
                  <w:szCs w:val="20"/>
                </w:rPr>
                <w:t>450</w:t>
              </w:r>
            </w:ins>
          </w:p>
        </w:tc>
      </w:tr>
      <w:tr w:rsidR="00D1715A" w:rsidRPr="00695FDD" w14:paraId="478AFB5A" w14:textId="77777777" w:rsidTr="00D1715A">
        <w:trPr>
          <w:trHeight w:val="288"/>
        </w:trPr>
        <w:tc>
          <w:tcPr>
            <w:tcW w:w="0" w:type="auto"/>
            <w:tcBorders>
              <w:top w:val="nil"/>
              <w:bottom w:val="nil"/>
              <w:right w:val="nil"/>
            </w:tcBorders>
            <w:vAlign w:val="bottom"/>
          </w:tcPr>
          <w:p w14:paraId="5598BC15" w14:textId="77777777" w:rsidR="00D1715A" w:rsidRPr="0042239D" w:rsidRDefault="00D1715A" w:rsidP="00D1715A">
            <w:pPr>
              <w:pStyle w:val="Captiontitle"/>
              <w:spacing w:after="0"/>
              <w:ind w:firstLine="0"/>
              <w:jc w:val="left"/>
              <w:rPr>
                <w:b/>
                <w:bCs/>
                <w:sz w:val="20"/>
                <w:szCs w:val="20"/>
              </w:rPr>
            </w:pPr>
            <w:r w:rsidRPr="0042239D">
              <w:rPr>
                <w:sz w:val="20"/>
                <w:szCs w:val="20"/>
              </w:rPr>
              <w:t>A</w:t>
            </w:r>
            <w:r>
              <w:rPr>
                <w:sz w:val="20"/>
                <w:szCs w:val="20"/>
              </w:rPr>
              <w:t>nnual harvest objective</w:t>
            </w:r>
          </w:p>
        </w:tc>
        <w:tc>
          <w:tcPr>
            <w:tcW w:w="0" w:type="auto"/>
            <w:tcBorders>
              <w:top w:val="nil"/>
              <w:left w:val="nil"/>
              <w:bottom w:val="nil"/>
              <w:right w:val="nil"/>
            </w:tcBorders>
          </w:tcPr>
          <w:p w14:paraId="5F74555B" w14:textId="69490E99" w:rsidR="00D1715A" w:rsidRPr="00D1715A" w:rsidRDefault="00D1715A" w:rsidP="00D1715A">
            <w:pPr>
              <w:pStyle w:val="Captiontitle"/>
              <w:spacing w:after="0"/>
              <w:ind w:firstLine="0"/>
              <w:jc w:val="right"/>
              <w:rPr>
                <w:b/>
                <w:bCs/>
                <w:sz w:val="20"/>
                <w:szCs w:val="20"/>
              </w:rPr>
            </w:pPr>
            <w:r w:rsidRPr="00D1715A">
              <w:rPr>
                <w:color w:val="333333"/>
                <w:sz w:val="20"/>
                <w:szCs w:val="20"/>
              </w:rPr>
              <w:t>855,416</w:t>
            </w:r>
          </w:p>
        </w:tc>
        <w:tc>
          <w:tcPr>
            <w:tcW w:w="0" w:type="auto"/>
            <w:tcBorders>
              <w:top w:val="nil"/>
              <w:left w:val="nil"/>
              <w:bottom w:val="nil"/>
              <w:right w:val="nil"/>
            </w:tcBorders>
          </w:tcPr>
          <w:p w14:paraId="0CFB7B33" w14:textId="560FBF19" w:rsidR="00D1715A" w:rsidRPr="00D1715A" w:rsidRDefault="00D1715A" w:rsidP="00D1715A">
            <w:pPr>
              <w:pStyle w:val="Captiontitle"/>
              <w:spacing w:after="0"/>
              <w:ind w:firstLine="0"/>
              <w:jc w:val="right"/>
              <w:rPr>
                <w:b/>
                <w:bCs/>
                <w:sz w:val="20"/>
                <w:szCs w:val="20"/>
              </w:rPr>
            </w:pPr>
            <w:r w:rsidRPr="00D1715A">
              <w:rPr>
                <w:color w:val="333333"/>
                <w:sz w:val="20"/>
                <w:szCs w:val="20"/>
              </w:rPr>
              <w:t>920,093</w:t>
            </w:r>
          </w:p>
        </w:tc>
        <w:tc>
          <w:tcPr>
            <w:tcW w:w="0" w:type="auto"/>
            <w:tcBorders>
              <w:top w:val="nil"/>
              <w:left w:val="nil"/>
              <w:bottom w:val="nil"/>
              <w:right w:val="nil"/>
            </w:tcBorders>
          </w:tcPr>
          <w:p w14:paraId="26B1FFA9" w14:textId="1CA2A1D4" w:rsidR="00D1715A" w:rsidRPr="00D1715A" w:rsidRDefault="00D1715A" w:rsidP="00D1715A">
            <w:pPr>
              <w:pStyle w:val="Captiontitle"/>
              <w:spacing w:after="0"/>
              <w:ind w:firstLine="0"/>
              <w:jc w:val="right"/>
              <w:rPr>
                <w:b/>
                <w:bCs/>
                <w:sz w:val="20"/>
                <w:szCs w:val="20"/>
              </w:rPr>
            </w:pPr>
            <w:r w:rsidRPr="00D1715A">
              <w:rPr>
                <w:color w:val="333333"/>
                <w:sz w:val="20"/>
                <w:szCs w:val="20"/>
              </w:rPr>
              <w:t>1,108,003</w:t>
            </w:r>
          </w:p>
        </w:tc>
        <w:tc>
          <w:tcPr>
            <w:tcW w:w="0" w:type="auto"/>
            <w:tcBorders>
              <w:top w:val="nil"/>
              <w:left w:val="nil"/>
              <w:bottom w:val="nil"/>
              <w:right w:val="nil"/>
            </w:tcBorders>
          </w:tcPr>
          <w:p w14:paraId="15A9CFB6" w14:textId="4111C405" w:rsidR="00D1715A" w:rsidRPr="00D1715A" w:rsidRDefault="00D1715A" w:rsidP="00D1715A">
            <w:pPr>
              <w:pStyle w:val="Captiontitle"/>
              <w:spacing w:after="0"/>
              <w:ind w:firstLine="0"/>
              <w:jc w:val="right"/>
              <w:rPr>
                <w:b/>
                <w:bCs/>
                <w:sz w:val="20"/>
                <w:szCs w:val="20"/>
              </w:rPr>
            </w:pPr>
            <w:r w:rsidRPr="00D1715A">
              <w:rPr>
                <w:color w:val="333333"/>
                <w:sz w:val="20"/>
                <w:szCs w:val="20"/>
              </w:rPr>
              <w:t>1,137,867</w:t>
            </w:r>
          </w:p>
        </w:tc>
        <w:tc>
          <w:tcPr>
            <w:tcW w:w="0" w:type="auto"/>
            <w:tcBorders>
              <w:top w:val="nil"/>
              <w:left w:val="nil"/>
              <w:bottom w:val="nil"/>
              <w:right w:val="nil"/>
            </w:tcBorders>
          </w:tcPr>
          <w:p w14:paraId="2E924060" w14:textId="667040CF" w:rsidR="00D1715A" w:rsidRPr="00D1715A" w:rsidRDefault="00D1715A" w:rsidP="00D1715A">
            <w:pPr>
              <w:pStyle w:val="Captiontitle"/>
              <w:spacing w:after="0"/>
              <w:ind w:firstLine="0"/>
              <w:jc w:val="right"/>
              <w:rPr>
                <w:b/>
                <w:bCs/>
                <w:sz w:val="20"/>
                <w:szCs w:val="20"/>
              </w:rPr>
            </w:pPr>
            <w:r w:rsidRPr="00D1715A">
              <w:rPr>
                <w:color w:val="333333"/>
                <w:sz w:val="20"/>
                <w:szCs w:val="20"/>
              </w:rPr>
              <w:t>1,233,633</w:t>
            </w:r>
          </w:p>
        </w:tc>
        <w:tc>
          <w:tcPr>
            <w:tcW w:w="0" w:type="auto"/>
            <w:gridSpan w:val="2"/>
            <w:tcBorders>
              <w:top w:val="nil"/>
              <w:left w:val="nil"/>
              <w:bottom w:val="nil"/>
            </w:tcBorders>
          </w:tcPr>
          <w:p w14:paraId="3BBC72C0" w14:textId="4F5B3572" w:rsidR="00D1715A" w:rsidRPr="00D1715A" w:rsidRDefault="00D1715A" w:rsidP="00D1715A">
            <w:pPr>
              <w:pStyle w:val="Captiontitle"/>
              <w:spacing w:after="0"/>
              <w:ind w:firstLine="0"/>
              <w:jc w:val="right"/>
              <w:rPr>
                <w:sz w:val="20"/>
                <w:szCs w:val="20"/>
              </w:rPr>
            </w:pPr>
            <w:r w:rsidRPr="00D1715A">
              <w:rPr>
                <w:color w:val="333333"/>
                <w:sz w:val="20"/>
                <w:szCs w:val="20"/>
              </w:rPr>
              <w:t>1,39</w:t>
            </w:r>
            <w:ins w:id="465" w:author="Ehresmann, Rhea K (DFG)" w:date="2023-08-16T15:27:00Z">
              <w:r w:rsidR="00042399">
                <w:rPr>
                  <w:color w:val="333333"/>
                  <w:sz w:val="20"/>
                  <w:szCs w:val="20"/>
                </w:rPr>
                <w:t>3</w:t>
              </w:r>
            </w:ins>
            <w:del w:id="466" w:author="Ehresmann, Rhea K (DFG)" w:date="2023-08-16T15:27:00Z">
              <w:r w:rsidRPr="00D1715A" w:rsidDel="00042399">
                <w:rPr>
                  <w:color w:val="333333"/>
                  <w:sz w:val="20"/>
                  <w:szCs w:val="20"/>
                </w:rPr>
                <w:delText>5</w:delText>
              </w:r>
            </w:del>
            <w:r w:rsidRPr="00D1715A">
              <w:rPr>
                <w:color w:val="333333"/>
                <w:sz w:val="20"/>
                <w:szCs w:val="20"/>
              </w:rPr>
              <w:t>,</w:t>
            </w:r>
            <w:del w:id="467" w:author="Ehresmann, Rhea K (DFG)" w:date="2023-08-16T15:27:00Z">
              <w:r w:rsidRPr="00D1715A" w:rsidDel="00042399">
                <w:rPr>
                  <w:color w:val="333333"/>
                  <w:sz w:val="20"/>
                  <w:szCs w:val="20"/>
                </w:rPr>
                <w:delText>868</w:delText>
              </w:r>
            </w:del>
            <w:ins w:id="468" w:author="Ehresmann, Rhea K (DFG)" w:date="2023-08-16T15:27:00Z">
              <w:r w:rsidR="00042399">
                <w:rPr>
                  <w:color w:val="333333"/>
                  <w:sz w:val="20"/>
                  <w:szCs w:val="20"/>
                </w:rPr>
                <w:t>659</w:t>
              </w:r>
            </w:ins>
          </w:p>
        </w:tc>
      </w:tr>
      <w:tr w:rsidR="00D1715A" w:rsidRPr="00695FDD" w14:paraId="461FA6CD" w14:textId="77777777" w:rsidTr="00D1715A">
        <w:trPr>
          <w:trHeight w:val="288"/>
        </w:trPr>
        <w:tc>
          <w:tcPr>
            <w:tcW w:w="0" w:type="auto"/>
            <w:tcBorders>
              <w:top w:val="nil"/>
              <w:bottom w:val="nil"/>
              <w:right w:val="nil"/>
            </w:tcBorders>
            <w:vAlign w:val="bottom"/>
          </w:tcPr>
          <w:p w14:paraId="39D9901A" w14:textId="77777777" w:rsidR="00D1715A" w:rsidRPr="0042239D" w:rsidRDefault="00D1715A" w:rsidP="00D1715A">
            <w:pPr>
              <w:pStyle w:val="Captiontitle"/>
              <w:spacing w:after="0"/>
              <w:ind w:firstLine="0"/>
              <w:jc w:val="left"/>
              <w:rPr>
                <w:b/>
                <w:bCs/>
                <w:sz w:val="20"/>
                <w:szCs w:val="20"/>
              </w:rPr>
            </w:pPr>
            <w:r w:rsidRPr="0042239D">
              <w:rPr>
                <w:sz w:val="20"/>
                <w:szCs w:val="20"/>
              </w:rPr>
              <w:t xml:space="preserve">Permit </w:t>
            </w:r>
            <w:r>
              <w:rPr>
                <w:sz w:val="20"/>
                <w:szCs w:val="20"/>
              </w:rPr>
              <w:t>h</w:t>
            </w:r>
            <w:r w:rsidRPr="0042239D">
              <w:rPr>
                <w:sz w:val="20"/>
                <w:szCs w:val="20"/>
              </w:rPr>
              <w:t>olders</w:t>
            </w:r>
          </w:p>
        </w:tc>
        <w:tc>
          <w:tcPr>
            <w:tcW w:w="0" w:type="auto"/>
            <w:tcBorders>
              <w:top w:val="nil"/>
              <w:left w:val="nil"/>
              <w:bottom w:val="nil"/>
              <w:right w:val="nil"/>
            </w:tcBorders>
          </w:tcPr>
          <w:p w14:paraId="6A79F834" w14:textId="35FE6A52"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6433DD06" w14:textId="7C792ECC" w:rsidR="00D1715A" w:rsidRPr="00D1715A" w:rsidRDefault="00D1715A" w:rsidP="00D1715A">
            <w:pPr>
              <w:pStyle w:val="Captiontitle"/>
              <w:spacing w:after="0"/>
              <w:ind w:firstLine="0"/>
              <w:jc w:val="right"/>
              <w:rPr>
                <w:b/>
                <w:bCs/>
                <w:sz w:val="20"/>
                <w:szCs w:val="20"/>
              </w:rPr>
            </w:pPr>
            <w:r w:rsidRPr="00D1715A">
              <w:rPr>
                <w:color w:val="333333"/>
                <w:sz w:val="20"/>
                <w:szCs w:val="20"/>
              </w:rPr>
              <w:t>78</w:t>
            </w:r>
          </w:p>
        </w:tc>
        <w:tc>
          <w:tcPr>
            <w:tcW w:w="0" w:type="auto"/>
            <w:tcBorders>
              <w:top w:val="nil"/>
              <w:left w:val="nil"/>
              <w:bottom w:val="nil"/>
              <w:right w:val="nil"/>
            </w:tcBorders>
          </w:tcPr>
          <w:p w14:paraId="34B30BDE" w14:textId="73BA0D91" w:rsidR="00D1715A" w:rsidRPr="00D1715A" w:rsidRDefault="00D1715A" w:rsidP="00D1715A">
            <w:pPr>
              <w:pStyle w:val="Captiontitle"/>
              <w:spacing w:after="0"/>
              <w:ind w:firstLine="0"/>
              <w:jc w:val="right"/>
              <w:rPr>
                <w:b/>
                <w:bCs/>
                <w:sz w:val="20"/>
                <w:szCs w:val="20"/>
              </w:rPr>
            </w:pPr>
            <w:r w:rsidRPr="00D1715A">
              <w:rPr>
                <w:color w:val="333333"/>
                <w:sz w:val="20"/>
                <w:szCs w:val="20"/>
              </w:rPr>
              <w:t>75</w:t>
            </w:r>
          </w:p>
        </w:tc>
        <w:tc>
          <w:tcPr>
            <w:tcW w:w="0" w:type="auto"/>
            <w:tcBorders>
              <w:top w:val="nil"/>
              <w:left w:val="nil"/>
              <w:bottom w:val="nil"/>
              <w:right w:val="nil"/>
            </w:tcBorders>
          </w:tcPr>
          <w:p w14:paraId="53DB1193" w14:textId="0A856B85"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tcBorders>
              <w:top w:val="nil"/>
              <w:left w:val="nil"/>
              <w:bottom w:val="nil"/>
              <w:right w:val="nil"/>
            </w:tcBorders>
          </w:tcPr>
          <w:p w14:paraId="163E0AA6" w14:textId="669A52AF" w:rsidR="00D1715A" w:rsidRPr="00D1715A" w:rsidRDefault="00D1715A" w:rsidP="00D1715A">
            <w:pPr>
              <w:pStyle w:val="Captiontitle"/>
              <w:spacing w:after="0"/>
              <w:ind w:firstLine="0"/>
              <w:jc w:val="right"/>
              <w:rPr>
                <w:b/>
                <w:bCs/>
                <w:sz w:val="20"/>
                <w:szCs w:val="20"/>
              </w:rPr>
            </w:pPr>
            <w:r w:rsidRPr="00D1715A">
              <w:rPr>
                <w:color w:val="333333"/>
                <w:sz w:val="20"/>
                <w:szCs w:val="20"/>
              </w:rPr>
              <w:t>73</w:t>
            </w:r>
          </w:p>
        </w:tc>
        <w:tc>
          <w:tcPr>
            <w:tcW w:w="0" w:type="auto"/>
            <w:gridSpan w:val="2"/>
            <w:tcBorders>
              <w:top w:val="nil"/>
              <w:left w:val="nil"/>
              <w:bottom w:val="nil"/>
            </w:tcBorders>
          </w:tcPr>
          <w:p w14:paraId="652B3867" w14:textId="713F5864" w:rsidR="00D1715A" w:rsidRPr="00D1715A" w:rsidRDefault="00D1715A" w:rsidP="00D1715A">
            <w:pPr>
              <w:pStyle w:val="Captiontitle"/>
              <w:spacing w:after="0"/>
              <w:ind w:firstLine="0"/>
              <w:jc w:val="right"/>
              <w:rPr>
                <w:sz w:val="20"/>
                <w:szCs w:val="20"/>
              </w:rPr>
            </w:pPr>
            <w:r w:rsidRPr="00D1715A">
              <w:rPr>
                <w:color w:val="333333"/>
                <w:sz w:val="20"/>
                <w:szCs w:val="20"/>
              </w:rPr>
              <w:t>73</w:t>
            </w:r>
          </w:p>
        </w:tc>
      </w:tr>
      <w:tr w:rsidR="00D1715A" w:rsidRPr="00695FDD" w14:paraId="50CB4BF9" w14:textId="77777777" w:rsidTr="00D1715A">
        <w:trPr>
          <w:trHeight w:val="279"/>
        </w:trPr>
        <w:tc>
          <w:tcPr>
            <w:tcW w:w="0" w:type="auto"/>
            <w:tcBorders>
              <w:top w:val="nil"/>
              <w:bottom w:val="single" w:sz="4" w:space="0" w:color="auto"/>
              <w:right w:val="nil"/>
            </w:tcBorders>
            <w:vAlign w:val="bottom"/>
          </w:tcPr>
          <w:p w14:paraId="474EE914" w14:textId="77777777" w:rsidR="00D1715A" w:rsidRPr="0042239D" w:rsidRDefault="00D1715A" w:rsidP="00D1715A">
            <w:pPr>
              <w:pStyle w:val="Captiontitle"/>
              <w:spacing w:after="0"/>
              <w:ind w:firstLine="0"/>
              <w:jc w:val="left"/>
              <w:rPr>
                <w:b/>
                <w:bCs/>
                <w:sz w:val="20"/>
                <w:szCs w:val="20"/>
              </w:rPr>
            </w:pPr>
            <w:r w:rsidRPr="0042239D">
              <w:rPr>
                <w:sz w:val="20"/>
                <w:szCs w:val="20"/>
              </w:rPr>
              <w:t>E</w:t>
            </w:r>
            <w:r>
              <w:rPr>
                <w:sz w:val="20"/>
                <w:szCs w:val="20"/>
              </w:rPr>
              <w:t>qual quota share</w:t>
            </w:r>
          </w:p>
        </w:tc>
        <w:tc>
          <w:tcPr>
            <w:tcW w:w="0" w:type="auto"/>
            <w:tcBorders>
              <w:top w:val="nil"/>
              <w:left w:val="nil"/>
              <w:bottom w:val="single" w:sz="4" w:space="0" w:color="auto"/>
            </w:tcBorders>
          </w:tcPr>
          <w:p w14:paraId="39507F9B" w14:textId="4369139A" w:rsidR="00D1715A" w:rsidRPr="00D1715A" w:rsidRDefault="00D1715A" w:rsidP="00D1715A">
            <w:pPr>
              <w:pStyle w:val="Captiontitle"/>
              <w:spacing w:after="0"/>
              <w:ind w:firstLine="0"/>
              <w:jc w:val="right"/>
              <w:rPr>
                <w:b/>
                <w:bCs/>
                <w:sz w:val="20"/>
                <w:szCs w:val="20"/>
              </w:rPr>
            </w:pPr>
            <w:r w:rsidRPr="00D1715A">
              <w:rPr>
                <w:color w:val="333333"/>
                <w:sz w:val="20"/>
                <w:szCs w:val="20"/>
              </w:rPr>
              <w:t>10,967</w:t>
            </w:r>
          </w:p>
        </w:tc>
        <w:tc>
          <w:tcPr>
            <w:tcW w:w="0" w:type="auto"/>
            <w:tcBorders>
              <w:top w:val="nil"/>
              <w:bottom w:val="single" w:sz="4" w:space="0" w:color="auto"/>
            </w:tcBorders>
          </w:tcPr>
          <w:p w14:paraId="603C20E4" w14:textId="7AFB2888" w:rsidR="00D1715A" w:rsidRPr="00D1715A" w:rsidRDefault="00D1715A" w:rsidP="00D1715A">
            <w:pPr>
              <w:pStyle w:val="Captiontitle"/>
              <w:spacing w:after="0"/>
              <w:ind w:firstLine="0"/>
              <w:jc w:val="right"/>
              <w:rPr>
                <w:b/>
                <w:bCs/>
                <w:sz w:val="20"/>
                <w:szCs w:val="20"/>
              </w:rPr>
            </w:pPr>
            <w:r w:rsidRPr="00D1715A">
              <w:rPr>
                <w:color w:val="333333"/>
                <w:sz w:val="20"/>
                <w:szCs w:val="20"/>
              </w:rPr>
              <w:t>11,796</w:t>
            </w:r>
          </w:p>
        </w:tc>
        <w:tc>
          <w:tcPr>
            <w:tcW w:w="0" w:type="auto"/>
            <w:tcBorders>
              <w:top w:val="nil"/>
              <w:bottom w:val="single" w:sz="4" w:space="0" w:color="auto"/>
            </w:tcBorders>
          </w:tcPr>
          <w:p w14:paraId="7DC6C4E2" w14:textId="3DC3DEA9" w:rsidR="00D1715A" w:rsidRPr="00D1715A" w:rsidRDefault="00D1715A" w:rsidP="00D1715A">
            <w:pPr>
              <w:pStyle w:val="Captiontitle"/>
              <w:spacing w:after="0"/>
              <w:ind w:firstLine="0"/>
              <w:jc w:val="right"/>
              <w:rPr>
                <w:b/>
                <w:bCs/>
                <w:sz w:val="20"/>
                <w:szCs w:val="20"/>
              </w:rPr>
            </w:pPr>
            <w:r w:rsidRPr="00D1715A">
              <w:rPr>
                <w:color w:val="333333"/>
                <w:sz w:val="20"/>
                <w:szCs w:val="20"/>
              </w:rPr>
              <w:t>14,773</w:t>
            </w:r>
          </w:p>
        </w:tc>
        <w:tc>
          <w:tcPr>
            <w:tcW w:w="0" w:type="auto"/>
            <w:tcBorders>
              <w:top w:val="nil"/>
              <w:bottom w:val="single" w:sz="4" w:space="0" w:color="auto"/>
            </w:tcBorders>
          </w:tcPr>
          <w:p w14:paraId="4D7C0E2F" w14:textId="5F628A2E" w:rsidR="00D1715A" w:rsidRPr="00D1715A" w:rsidRDefault="00D1715A" w:rsidP="00D1715A">
            <w:pPr>
              <w:pStyle w:val="Captiontitle"/>
              <w:spacing w:after="0"/>
              <w:ind w:firstLine="0"/>
              <w:jc w:val="right"/>
              <w:rPr>
                <w:b/>
                <w:bCs/>
                <w:sz w:val="20"/>
                <w:szCs w:val="20"/>
              </w:rPr>
            </w:pPr>
            <w:r w:rsidRPr="00D1715A">
              <w:rPr>
                <w:color w:val="333333"/>
                <w:sz w:val="20"/>
                <w:szCs w:val="20"/>
              </w:rPr>
              <w:t>15,587</w:t>
            </w:r>
          </w:p>
        </w:tc>
        <w:tc>
          <w:tcPr>
            <w:tcW w:w="0" w:type="auto"/>
            <w:tcBorders>
              <w:top w:val="nil"/>
              <w:bottom w:val="single" w:sz="4" w:space="0" w:color="auto"/>
            </w:tcBorders>
          </w:tcPr>
          <w:p w14:paraId="2B38F31F" w14:textId="7E42FF08" w:rsidR="00D1715A" w:rsidRPr="00D1715A" w:rsidRDefault="00D1715A" w:rsidP="00D1715A">
            <w:pPr>
              <w:pStyle w:val="Captiontitle"/>
              <w:spacing w:after="0"/>
              <w:ind w:firstLine="0"/>
              <w:jc w:val="right"/>
              <w:rPr>
                <w:b/>
                <w:bCs/>
                <w:sz w:val="20"/>
                <w:szCs w:val="20"/>
              </w:rPr>
            </w:pPr>
            <w:r w:rsidRPr="00D1715A">
              <w:rPr>
                <w:color w:val="333333"/>
                <w:sz w:val="20"/>
                <w:szCs w:val="20"/>
              </w:rPr>
              <w:t>16,899</w:t>
            </w:r>
          </w:p>
        </w:tc>
        <w:tc>
          <w:tcPr>
            <w:tcW w:w="0" w:type="auto"/>
            <w:gridSpan w:val="2"/>
            <w:tcBorders>
              <w:top w:val="nil"/>
              <w:bottom w:val="single" w:sz="4" w:space="0" w:color="auto"/>
            </w:tcBorders>
          </w:tcPr>
          <w:p w14:paraId="42D3C221" w14:textId="47171234" w:rsidR="00D1715A" w:rsidRPr="00D1715A" w:rsidRDefault="00D1715A" w:rsidP="00D1715A">
            <w:pPr>
              <w:pStyle w:val="Captiontitle"/>
              <w:spacing w:after="0"/>
              <w:ind w:firstLine="0"/>
              <w:jc w:val="right"/>
              <w:rPr>
                <w:sz w:val="20"/>
                <w:szCs w:val="20"/>
              </w:rPr>
            </w:pPr>
            <w:r w:rsidRPr="00D1715A">
              <w:rPr>
                <w:color w:val="333333"/>
                <w:sz w:val="20"/>
                <w:szCs w:val="20"/>
              </w:rPr>
              <w:t>19,</w:t>
            </w:r>
            <w:del w:id="469" w:author="Ehresmann, Rhea K (DFG)" w:date="2023-08-16T15:27:00Z">
              <w:r w:rsidRPr="00D1715A" w:rsidDel="00042399">
                <w:rPr>
                  <w:color w:val="333333"/>
                  <w:sz w:val="20"/>
                  <w:szCs w:val="20"/>
                </w:rPr>
                <w:delText>121</w:delText>
              </w:r>
            </w:del>
            <w:ins w:id="470" w:author="Ehresmann, Rhea K (DFG)" w:date="2023-08-16T15:27:00Z">
              <w:r w:rsidR="00042399">
                <w:rPr>
                  <w:color w:val="333333"/>
                  <w:sz w:val="20"/>
                  <w:szCs w:val="20"/>
                </w:rPr>
                <w:t>091</w:t>
              </w:r>
            </w:ins>
          </w:p>
        </w:tc>
      </w:tr>
    </w:tbl>
    <w:p w14:paraId="222E5D16" w14:textId="77777777" w:rsidR="00C64739" w:rsidRPr="007D462C" w:rsidRDefault="00C64739" w:rsidP="00C64739">
      <w:pPr>
        <w:spacing w:after="0"/>
        <w:jc w:val="left"/>
        <w:rPr>
          <w:sz w:val="18"/>
          <w:szCs w:val="18"/>
        </w:rPr>
      </w:pPr>
      <w:bookmarkStart w:id="471" w:name="_Toc16157671"/>
      <w:r w:rsidRPr="007D462C">
        <w:rPr>
          <w:sz w:val="18"/>
          <w:szCs w:val="18"/>
          <w:vertAlign w:val="superscript"/>
        </w:rPr>
        <w:t xml:space="preserve">a </w:t>
      </w:r>
      <w:r w:rsidRPr="007D462C">
        <w:rPr>
          <w:sz w:val="18"/>
          <w:szCs w:val="18"/>
        </w:rPr>
        <w:t>Projected estimate of mortality for the current season.</w:t>
      </w:r>
    </w:p>
    <w:p w14:paraId="67575BBA" w14:textId="77777777" w:rsidR="00D1715A" w:rsidRDefault="00C64739" w:rsidP="00C64739">
      <w:pPr>
        <w:spacing w:after="0"/>
        <w:jc w:val="left"/>
        <w:rPr>
          <w:sz w:val="18"/>
          <w:szCs w:val="18"/>
        </w:rPr>
      </w:pPr>
      <w:r w:rsidRPr="007D462C">
        <w:rPr>
          <w:sz w:val="18"/>
          <w:szCs w:val="18"/>
          <w:vertAlign w:val="superscript"/>
        </w:rPr>
        <w:t>b</w:t>
      </w:r>
      <w:r w:rsidRPr="007D462C">
        <w:rPr>
          <w:sz w:val="18"/>
          <w:szCs w:val="18"/>
        </w:rPr>
        <w:t xml:space="preserve"> Estimate of mortality that occurred during the previous season and is applied as decrement for the current season.</w:t>
      </w:r>
    </w:p>
    <w:p w14:paraId="0DE09644" w14:textId="77777777" w:rsidR="00D1715A" w:rsidRDefault="00D1715A" w:rsidP="00C64739">
      <w:pPr>
        <w:spacing w:after="0"/>
        <w:jc w:val="left"/>
        <w:rPr>
          <w:sz w:val="18"/>
          <w:szCs w:val="18"/>
        </w:rPr>
      </w:pPr>
    </w:p>
    <w:p w14:paraId="7CE6529A" w14:textId="77777777" w:rsidR="00D1715A" w:rsidRDefault="00D1715A" w:rsidP="00C64739">
      <w:pPr>
        <w:spacing w:after="0"/>
        <w:jc w:val="left"/>
        <w:rPr>
          <w:sz w:val="18"/>
          <w:szCs w:val="18"/>
        </w:rPr>
      </w:pPr>
      <w:r>
        <w:rPr>
          <w:sz w:val="18"/>
          <w:szCs w:val="18"/>
        </w:rPr>
        <w:br w:type="page"/>
      </w:r>
    </w:p>
    <w:p w14:paraId="247BFFB5" w14:textId="79F1FA03" w:rsidR="00D1715A" w:rsidRPr="00DA78CC" w:rsidRDefault="00D1715A" w:rsidP="00C64739">
      <w:pPr>
        <w:spacing w:after="0"/>
        <w:jc w:val="left"/>
        <w:rPr>
          <w:shd w:val="clear" w:color="auto" w:fill="FFFFFF"/>
        </w:rPr>
      </w:pPr>
      <w:r>
        <w:lastRenderedPageBreak/>
        <w:t>Table 4</w:t>
      </w:r>
      <w:ins w:id="472" w:author="Ehresmann, Rhea K (DFG)" w:date="2023-08-16T15:29:00Z">
        <w:r w:rsidR="00C54517" w:rsidRPr="00A64C1B">
          <w:t>.–</w:t>
        </w:r>
      </w:ins>
      <w:del w:id="473" w:author="Ehresmann, Rhea K (DFG)" w:date="2023-08-16T15:29:00Z">
        <w:r w:rsidRPr="00DA78CC" w:rsidDel="00C54517">
          <w:delText xml:space="preserve">.  </w:delText>
        </w:r>
      </w:del>
      <w:r w:rsidRPr="00DA78CC">
        <w:rPr>
          <w:shd w:val="clear" w:color="auto" w:fill="FFFFFF"/>
        </w:rPr>
        <w:t>A comparison for biological reference points from candidate models in the 2023 assessment. The base model refers to the model used in the prior assessment. The ‘tuned’ model refers to the base model with age and length compositions tuned via McAllister and Ianelli (1997) methodology. Progression from that model adds the updated fishery selectivity curves from the federal assessment while v23 model modifications are described in this document. The v23 no MR 5 and 10 refer to models where mark-recapture abundance estimates were dropped in the last 5 and last 10 years, respectively.</w:t>
      </w:r>
    </w:p>
    <w:p w14:paraId="01A98DA6" w14:textId="77777777" w:rsidR="00D1715A" w:rsidRPr="00DA78CC" w:rsidRDefault="00D1715A" w:rsidP="00C64739">
      <w:pPr>
        <w:spacing w:after="0"/>
        <w:jc w:val="left"/>
        <w:rPr>
          <w:shd w:val="clear" w:color="auto" w:fill="FFFFFF"/>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79"/>
        <w:gridCol w:w="1128"/>
        <w:gridCol w:w="1129"/>
        <w:gridCol w:w="1128"/>
        <w:gridCol w:w="1129"/>
        <w:gridCol w:w="1128"/>
        <w:gridCol w:w="1129"/>
      </w:tblGrid>
      <w:tr w:rsidR="00DA78CC" w:rsidRPr="00DA78CC" w14:paraId="1A8B56A4" w14:textId="77777777" w:rsidTr="000C25AD">
        <w:tc>
          <w:tcPr>
            <w:tcW w:w="2579" w:type="dxa"/>
            <w:tcBorders>
              <w:top w:val="single" w:sz="4" w:space="0" w:color="auto"/>
              <w:bottom w:val="single" w:sz="4" w:space="0" w:color="auto"/>
            </w:tcBorders>
            <w:vAlign w:val="center"/>
          </w:tcPr>
          <w:p w14:paraId="55827227" w14:textId="3A6A0850" w:rsidR="00D1715A" w:rsidRPr="00C54517" w:rsidRDefault="00DA78CC">
            <w:pPr>
              <w:spacing w:after="0"/>
              <w:jc w:val="left"/>
              <w:rPr>
                <w:b/>
                <w:bCs/>
                <w:shd w:val="clear" w:color="auto" w:fill="FFFFFF"/>
                <w:rPrChange w:id="474" w:author="Ehresmann, Rhea K (DFG)" w:date="2023-08-16T15:29:00Z">
                  <w:rPr>
                    <w:shd w:val="clear" w:color="auto" w:fill="FFFFFF"/>
                  </w:rPr>
                </w:rPrChange>
              </w:rPr>
              <w:pPrChange w:id="475" w:author="Ehresmann, Rhea K (DFG)" w:date="2023-08-16T15:29:00Z">
                <w:pPr>
                  <w:spacing w:after="0"/>
                  <w:jc w:val="right"/>
                </w:pPr>
              </w:pPrChange>
            </w:pPr>
            <w:r w:rsidRPr="00C54517">
              <w:rPr>
                <w:b/>
                <w:bCs/>
                <w:shd w:val="clear" w:color="auto" w:fill="FFFFFF"/>
                <w:rPrChange w:id="476" w:author="Ehresmann, Rhea K (DFG)" w:date="2023-08-16T15:29:00Z">
                  <w:rPr>
                    <w:shd w:val="clear" w:color="auto" w:fill="FFFFFF"/>
                  </w:rPr>
                </w:rPrChange>
              </w:rPr>
              <w:t>Model</w:t>
            </w:r>
          </w:p>
        </w:tc>
        <w:tc>
          <w:tcPr>
            <w:tcW w:w="1128" w:type="dxa"/>
            <w:tcBorders>
              <w:top w:val="single" w:sz="4" w:space="0" w:color="auto"/>
              <w:bottom w:val="single" w:sz="4" w:space="0" w:color="auto"/>
            </w:tcBorders>
            <w:vAlign w:val="center"/>
          </w:tcPr>
          <w:p w14:paraId="0862345D" w14:textId="4AC9E07A" w:rsidR="00D1715A" w:rsidRPr="00DA78CC" w:rsidRDefault="00D1715A" w:rsidP="000C25AD">
            <w:pPr>
              <w:spacing w:after="0"/>
              <w:jc w:val="center"/>
              <w:rPr>
                <w:shd w:val="clear" w:color="auto" w:fill="FFFFFF"/>
              </w:rPr>
            </w:pPr>
            <w:r w:rsidRPr="00DA78CC">
              <w:rPr>
                <w:b/>
                <w:bCs/>
              </w:rPr>
              <w:t>Base</w:t>
            </w:r>
          </w:p>
        </w:tc>
        <w:tc>
          <w:tcPr>
            <w:tcW w:w="1129" w:type="dxa"/>
            <w:tcBorders>
              <w:top w:val="single" w:sz="4" w:space="0" w:color="auto"/>
              <w:bottom w:val="single" w:sz="4" w:space="0" w:color="auto"/>
            </w:tcBorders>
            <w:vAlign w:val="center"/>
          </w:tcPr>
          <w:p w14:paraId="3A7F805E" w14:textId="3DB59019" w:rsidR="00D1715A" w:rsidRPr="00DA78CC" w:rsidRDefault="00D1715A" w:rsidP="000C25AD">
            <w:pPr>
              <w:spacing w:after="0"/>
              <w:jc w:val="center"/>
              <w:rPr>
                <w:shd w:val="clear" w:color="auto" w:fill="FFFFFF"/>
              </w:rPr>
            </w:pPr>
            <w:r w:rsidRPr="00DA78CC">
              <w:rPr>
                <w:b/>
                <w:bCs/>
              </w:rPr>
              <w:t>Tuned base</w:t>
            </w:r>
          </w:p>
        </w:tc>
        <w:tc>
          <w:tcPr>
            <w:tcW w:w="1128" w:type="dxa"/>
            <w:tcBorders>
              <w:top w:val="single" w:sz="4" w:space="0" w:color="auto"/>
              <w:bottom w:val="single" w:sz="4" w:space="0" w:color="auto"/>
            </w:tcBorders>
            <w:vAlign w:val="center"/>
          </w:tcPr>
          <w:p w14:paraId="486C72E9" w14:textId="7965D882" w:rsidR="00D1715A" w:rsidRPr="00DA78CC" w:rsidRDefault="00D1715A" w:rsidP="000C25AD">
            <w:pPr>
              <w:spacing w:after="0"/>
              <w:jc w:val="center"/>
              <w:rPr>
                <w:shd w:val="clear" w:color="auto" w:fill="FFFFFF"/>
              </w:rPr>
            </w:pPr>
            <w:r w:rsidRPr="00DA78CC">
              <w:rPr>
                <w:b/>
                <w:bCs/>
              </w:rPr>
              <w:t xml:space="preserve">Tuned base w/ new </w:t>
            </w:r>
            <w:r w:rsidRPr="00DA78CC">
              <w:rPr>
                <w:b/>
                <w:bCs/>
                <w:sz w:val="20"/>
                <w:szCs w:val="20"/>
              </w:rPr>
              <w:t>selectivity</w:t>
            </w:r>
          </w:p>
        </w:tc>
        <w:tc>
          <w:tcPr>
            <w:tcW w:w="1129" w:type="dxa"/>
            <w:tcBorders>
              <w:top w:val="single" w:sz="4" w:space="0" w:color="auto"/>
              <w:bottom w:val="single" w:sz="4" w:space="0" w:color="auto"/>
            </w:tcBorders>
            <w:vAlign w:val="center"/>
          </w:tcPr>
          <w:p w14:paraId="0381298B" w14:textId="532FF3BA" w:rsidR="00D1715A" w:rsidRPr="00DA78CC" w:rsidRDefault="00D1715A" w:rsidP="000C25AD">
            <w:pPr>
              <w:spacing w:after="0"/>
              <w:jc w:val="center"/>
              <w:rPr>
                <w:shd w:val="clear" w:color="auto" w:fill="FFFFFF"/>
              </w:rPr>
            </w:pPr>
            <w:r w:rsidRPr="00DA78CC">
              <w:rPr>
                <w:b/>
                <w:bCs/>
              </w:rPr>
              <w:t>v23</w:t>
            </w:r>
          </w:p>
        </w:tc>
        <w:tc>
          <w:tcPr>
            <w:tcW w:w="1128" w:type="dxa"/>
            <w:tcBorders>
              <w:top w:val="single" w:sz="4" w:space="0" w:color="auto"/>
              <w:bottom w:val="single" w:sz="4" w:space="0" w:color="auto"/>
            </w:tcBorders>
            <w:vAlign w:val="center"/>
          </w:tcPr>
          <w:p w14:paraId="0D236542" w14:textId="71A61430" w:rsidR="00D1715A" w:rsidRPr="00DA78CC" w:rsidRDefault="00D1715A" w:rsidP="000C25AD">
            <w:pPr>
              <w:spacing w:after="0"/>
              <w:jc w:val="center"/>
              <w:rPr>
                <w:shd w:val="clear" w:color="auto" w:fill="FFFFFF"/>
              </w:rPr>
            </w:pPr>
            <w:r w:rsidRPr="00DA78CC">
              <w:rPr>
                <w:b/>
                <w:bCs/>
              </w:rPr>
              <w:t>v23 no MR in last 5 yrs</w:t>
            </w:r>
          </w:p>
        </w:tc>
        <w:tc>
          <w:tcPr>
            <w:tcW w:w="1129" w:type="dxa"/>
            <w:tcBorders>
              <w:top w:val="single" w:sz="4" w:space="0" w:color="auto"/>
              <w:bottom w:val="single" w:sz="4" w:space="0" w:color="auto"/>
            </w:tcBorders>
            <w:vAlign w:val="center"/>
          </w:tcPr>
          <w:p w14:paraId="21F04B74" w14:textId="0B616BAE" w:rsidR="00D1715A" w:rsidRPr="00DA78CC" w:rsidRDefault="00D1715A" w:rsidP="000C25AD">
            <w:pPr>
              <w:spacing w:after="0"/>
              <w:jc w:val="center"/>
              <w:rPr>
                <w:shd w:val="clear" w:color="auto" w:fill="FFFFFF"/>
              </w:rPr>
            </w:pPr>
            <w:r w:rsidRPr="00DA78CC">
              <w:rPr>
                <w:b/>
                <w:bCs/>
              </w:rPr>
              <w:t>v23 no MR in last 10 yrs</w:t>
            </w:r>
          </w:p>
        </w:tc>
      </w:tr>
      <w:tr w:rsidR="00D1715A" w14:paraId="4DCA8855" w14:textId="77777777" w:rsidTr="00DA78CC">
        <w:trPr>
          <w:trHeight w:val="720"/>
        </w:trPr>
        <w:tc>
          <w:tcPr>
            <w:tcW w:w="2579" w:type="dxa"/>
            <w:tcBorders>
              <w:top w:val="single" w:sz="4" w:space="0" w:color="auto"/>
            </w:tcBorders>
            <w:vAlign w:val="center"/>
          </w:tcPr>
          <w:p w14:paraId="6E879F93" w14:textId="7981DB73" w:rsidR="00D1715A" w:rsidRDefault="00D1715A" w:rsidP="00DA78CC">
            <w:pPr>
              <w:spacing w:after="0"/>
              <w:jc w:val="left"/>
              <w:rPr>
                <w:color w:val="777777"/>
                <w:shd w:val="clear" w:color="auto" w:fill="FFFFFF"/>
              </w:rPr>
            </w:pPr>
            <w:r>
              <w:rPr>
                <w:color w:val="333333"/>
              </w:rPr>
              <w:t>Number of parameters:</w:t>
            </w:r>
          </w:p>
        </w:tc>
        <w:tc>
          <w:tcPr>
            <w:tcW w:w="1128" w:type="dxa"/>
            <w:tcBorders>
              <w:top w:val="single" w:sz="4" w:space="0" w:color="auto"/>
            </w:tcBorders>
            <w:vAlign w:val="center"/>
          </w:tcPr>
          <w:p w14:paraId="6401CDF9" w14:textId="05CCC417"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3447C829" w14:textId="1B8B5CD5"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8" w:type="dxa"/>
            <w:tcBorders>
              <w:top w:val="single" w:sz="4" w:space="0" w:color="auto"/>
            </w:tcBorders>
            <w:vAlign w:val="center"/>
          </w:tcPr>
          <w:p w14:paraId="40D6ACA7" w14:textId="4C750CE1" w:rsidR="00D1715A" w:rsidRPr="00DA78CC" w:rsidRDefault="00D1715A" w:rsidP="00DA78CC">
            <w:pPr>
              <w:spacing w:after="0"/>
              <w:jc w:val="right"/>
              <w:rPr>
                <w:color w:val="777777"/>
                <w:sz w:val="20"/>
                <w:szCs w:val="20"/>
                <w:shd w:val="clear" w:color="auto" w:fill="FFFFFF"/>
              </w:rPr>
            </w:pPr>
            <w:r w:rsidRPr="00DA78CC">
              <w:rPr>
                <w:color w:val="333333"/>
                <w:sz w:val="20"/>
                <w:szCs w:val="20"/>
              </w:rPr>
              <w:t>136</w:t>
            </w:r>
          </w:p>
        </w:tc>
        <w:tc>
          <w:tcPr>
            <w:tcW w:w="1129" w:type="dxa"/>
            <w:tcBorders>
              <w:top w:val="single" w:sz="4" w:space="0" w:color="auto"/>
            </w:tcBorders>
            <w:vAlign w:val="center"/>
          </w:tcPr>
          <w:p w14:paraId="06AA61C1" w14:textId="417BE1BD"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8" w:type="dxa"/>
            <w:tcBorders>
              <w:top w:val="single" w:sz="4" w:space="0" w:color="auto"/>
            </w:tcBorders>
            <w:vAlign w:val="center"/>
          </w:tcPr>
          <w:p w14:paraId="5174EFD8" w14:textId="488FECDF"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c>
          <w:tcPr>
            <w:tcW w:w="1129" w:type="dxa"/>
            <w:tcBorders>
              <w:top w:val="single" w:sz="4" w:space="0" w:color="auto"/>
            </w:tcBorders>
            <w:vAlign w:val="center"/>
          </w:tcPr>
          <w:p w14:paraId="0E221D4B" w14:textId="547EFF5A" w:rsidR="00D1715A" w:rsidRPr="00DA78CC" w:rsidRDefault="00D1715A" w:rsidP="00DA78CC">
            <w:pPr>
              <w:spacing w:after="0"/>
              <w:jc w:val="right"/>
              <w:rPr>
                <w:color w:val="777777"/>
                <w:sz w:val="20"/>
                <w:szCs w:val="20"/>
                <w:shd w:val="clear" w:color="auto" w:fill="FFFFFF"/>
              </w:rPr>
            </w:pPr>
            <w:r w:rsidRPr="00DA78CC">
              <w:rPr>
                <w:color w:val="333333"/>
                <w:sz w:val="20"/>
                <w:szCs w:val="20"/>
              </w:rPr>
              <w:t>146</w:t>
            </w:r>
          </w:p>
        </w:tc>
      </w:tr>
      <w:tr w:rsidR="00D1715A" w14:paraId="78297458" w14:textId="77777777" w:rsidTr="00DA78CC">
        <w:trPr>
          <w:trHeight w:val="720"/>
        </w:trPr>
        <w:tc>
          <w:tcPr>
            <w:tcW w:w="2579" w:type="dxa"/>
            <w:vAlign w:val="center"/>
          </w:tcPr>
          <w:p w14:paraId="6DDD06A8" w14:textId="2716FF75" w:rsidR="00D1715A" w:rsidRDefault="00D1715A" w:rsidP="00DA78CC">
            <w:pPr>
              <w:spacing w:after="0"/>
              <w:jc w:val="left"/>
              <w:rPr>
                <w:color w:val="777777"/>
                <w:shd w:val="clear" w:color="auto" w:fill="FFFFFF"/>
              </w:rPr>
            </w:pPr>
            <w:r>
              <w:rPr>
                <w:color w:val="333333"/>
              </w:rPr>
              <w:t>Negative log likelihood:</w:t>
            </w:r>
          </w:p>
        </w:tc>
        <w:tc>
          <w:tcPr>
            <w:tcW w:w="1128" w:type="dxa"/>
            <w:vAlign w:val="center"/>
          </w:tcPr>
          <w:p w14:paraId="53555CCE" w14:textId="3852E43A"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9" w:type="dxa"/>
            <w:vAlign w:val="center"/>
          </w:tcPr>
          <w:p w14:paraId="0CD63BC2" w14:textId="5F0A4BCD" w:rsidR="00D1715A" w:rsidRPr="00DA78CC" w:rsidRDefault="00D1715A" w:rsidP="00DA78CC">
            <w:pPr>
              <w:spacing w:after="0"/>
              <w:jc w:val="right"/>
              <w:rPr>
                <w:color w:val="777777"/>
                <w:sz w:val="20"/>
                <w:szCs w:val="20"/>
                <w:shd w:val="clear" w:color="auto" w:fill="FFFFFF"/>
              </w:rPr>
            </w:pPr>
            <w:r w:rsidRPr="00DA78CC">
              <w:rPr>
                <w:color w:val="333333"/>
                <w:sz w:val="20"/>
                <w:szCs w:val="20"/>
              </w:rPr>
              <w:t>2,396</w:t>
            </w:r>
          </w:p>
        </w:tc>
        <w:tc>
          <w:tcPr>
            <w:tcW w:w="1128" w:type="dxa"/>
            <w:vAlign w:val="center"/>
          </w:tcPr>
          <w:p w14:paraId="11BF2AB1" w14:textId="290AE34C" w:rsidR="00D1715A" w:rsidRPr="00DA78CC" w:rsidRDefault="00D1715A" w:rsidP="00DA78CC">
            <w:pPr>
              <w:spacing w:after="0"/>
              <w:jc w:val="right"/>
              <w:rPr>
                <w:color w:val="777777"/>
                <w:sz w:val="20"/>
                <w:szCs w:val="20"/>
                <w:shd w:val="clear" w:color="auto" w:fill="FFFFFF"/>
              </w:rPr>
            </w:pPr>
            <w:r w:rsidRPr="00DA78CC">
              <w:rPr>
                <w:color w:val="333333"/>
                <w:sz w:val="20"/>
                <w:szCs w:val="20"/>
              </w:rPr>
              <w:t>6,919</w:t>
            </w:r>
          </w:p>
        </w:tc>
        <w:tc>
          <w:tcPr>
            <w:tcW w:w="1129" w:type="dxa"/>
            <w:vAlign w:val="center"/>
          </w:tcPr>
          <w:p w14:paraId="6DD57807" w14:textId="21BE9CB3" w:rsidR="00D1715A" w:rsidRPr="00DA78CC" w:rsidRDefault="00D1715A" w:rsidP="00DA78CC">
            <w:pPr>
              <w:spacing w:after="0"/>
              <w:jc w:val="right"/>
              <w:rPr>
                <w:color w:val="777777"/>
                <w:sz w:val="20"/>
                <w:szCs w:val="20"/>
                <w:shd w:val="clear" w:color="auto" w:fill="FFFFFF"/>
              </w:rPr>
            </w:pPr>
            <w:r w:rsidRPr="00DA78CC">
              <w:rPr>
                <w:color w:val="333333"/>
                <w:sz w:val="20"/>
                <w:szCs w:val="20"/>
              </w:rPr>
              <w:t>1,799</w:t>
            </w:r>
          </w:p>
        </w:tc>
        <w:tc>
          <w:tcPr>
            <w:tcW w:w="1128" w:type="dxa"/>
            <w:vAlign w:val="center"/>
          </w:tcPr>
          <w:p w14:paraId="316A996F" w14:textId="288E3A72" w:rsidR="00D1715A" w:rsidRPr="00DA78CC" w:rsidRDefault="00D1715A" w:rsidP="00DA78CC">
            <w:pPr>
              <w:spacing w:after="0"/>
              <w:jc w:val="right"/>
              <w:rPr>
                <w:color w:val="777777"/>
                <w:sz w:val="20"/>
                <w:szCs w:val="20"/>
                <w:shd w:val="clear" w:color="auto" w:fill="FFFFFF"/>
              </w:rPr>
            </w:pPr>
            <w:r w:rsidRPr="00DA78CC">
              <w:rPr>
                <w:color w:val="333333"/>
                <w:sz w:val="20"/>
                <w:szCs w:val="20"/>
              </w:rPr>
              <w:t>1,791</w:t>
            </w:r>
          </w:p>
        </w:tc>
        <w:tc>
          <w:tcPr>
            <w:tcW w:w="1129" w:type="dxa"/>
            <w:vAlign w:val="center"/>
          </w:tcPr>
          <w:p w14:paraId="618CF896" w14:textId="736502D3" w:rsidR="00D1715A" w:rsidRPr="00DA78CC" w:rsidRDefault="00D1715A" w:rsidP="00DA78CC">
            <w:pPr>
              <w:spacing w:after="0"/>
              <w:jc w:val="right"/>
              <w:rPr>
                <w:color w:val="777777"/>
                <w:sz w:val="20"/>
                <w:szCs w:val="20"/>
                <w:shd w:val="clear" w:color="auto" w:fill="FFFFFF"/>
              </w:rPr>
            </w:pPr>
            <w:r w:rsidRPr="00DA78CC">
              <w:rPr>
                <w:color w:val="333333"/>
                <w:sz w:val="20"/>
                <w:szCs w:val="20"/>
              </w:rPr>
              <w:t>1,747</w:t>
            </w:r>
          </w:p>
        </w:tc>
      </w:tr>
      <w:tr w:rsidR="00D1715A" w14:paraId="11F56A68" w14:textId="77777777" w:rsidTr="00DA78CC">
        <w:trPr>
          <w:trHeight w:val="720"/>
        </w:trPr>
        <w:tc>
          <w:tcPr>
            <w:tcW w:w="2579" w:type="dxa"/>
            <w:vAlign w:val="center"/>
          </w:tcPr>
          <w:p w14:paraId="69615CB6" w14:textId="052A4993" w:rsidR="00D1715A" w:rsidRDefault="00D1715A" w:rsidP="00DA78CC">
            <w:pPr>
              <w:spacing w:after="0"/>
              <w:jc w:val="left"/>
              <w:rPr>
                <w:color w:val="777777"/>
                <w:shd w:val="clear" w:color="auto" w:fill="FFFFFF"/>
              </w:rPr>
            </w:pPr>
            <w:r>
              <w:rPr>
                <w:color w:val="333333"/>
              </w:rPr>
              <w:t>Maximum gradient component:</w:t>
            </w:r>
          </w:p>
        </w:tc>
        <w:tc>
          <w:tcPr>
            <w:tcW w:w="1128" w:type="dxa"/>
            <w:vAlign w:val="center"/>
          </w:tcPr>
          <w:p w14:paraId="572E9EFD" w14:textId="425535B0" w:rsidR="00D1715A" w:rsidRPr="00DA78CC" w:rsidRDefault="00D1715A" w:rsidP="00DA78CC">
            <w:pPr>
              <w:spacing w:after="0"/>
              <w:jc w:val="right"/>
              <w:rPr>
                <w:color w:val="777777"/>
                <w:sz w:val="20"/>
                <w:szCs w:val="20"/>
                <w:shd w:val="clear" w:color="auto" w:fill="FFFFFF"/>
              </w:rPr>
            </w:pPr>
            <w:r w:rsidRPr="00DA78CC">
              <w:rPr>
                <w:color w:val="333333"/>
                <w:sz w:val="20"/>
                <w:szCs w:val="20"/>
              </w:rPr>
              <w:t>1.83e-06</w:t>
            </w:r>
          </w:p>
        </w:tc>
        <w:tc>
          <w:tcPr>
            <w:tcW w:w="1129" w:type="dxa"/>
            <w:vAlign w:val="center"/>
          </w:tcPr>
          <w:p w14:paraId="329626D4" w14:textId="59F97DFF" w:rsidR="00D1715A" w:rsidRPr="00DA78CC" w:rsidRDefault="00D1715A" w:rsidP="00DA78CC">
            <w:pPr>
              <w:spacing w:after="0"/>
              <w:jc w:val="right"/>
              <w:rPr>
                <w:color w:val="777777"/>
                <w:sz w:val="20"/>
                <w:szCs w:val="20"/>
                <w:shd w:val="clear" w:color="auto" w:fill="FFFFFF"/>
              </w:rPr>
            </w:pPr>
            <w:r w:rsidRPr="00DA78CC">
              <w:rPr>
                <w:color w:val="333333"/>
                <w:sz w:val="20"/>
                <w:szCs w:val="20"/>
              </w:rPr>
              <w:t>1.40e-10</w:t>
            </w:r>
          </w:p>
        </w:tc>
        <w:tc>
          <w:tcPr>
            <w:tcW w:w="1128" w:type="dxa"/>
            <w:vAlign w:val="center"/>
          </w:tcPr>
          <w:p w14:paraId="455C6177" w14:textId="53639067" w:rsidR="00D1715A" w:rsidRPr="00DA78CC" w:rsidRDefault="00D1715A" w:rsidP="00DA78CC">
            <w:pPr>
              <w:spacing w:after="0"/>
              <w:jc w:val="right"/>
              <w:rPr>
                <w:color w:val="777777"/>
                <w:sz w:val="20"/>
                <w:szCs w:val="20"/>
                <w:shd w:val="clear" w:color="auto" w:fill="FFFFFF"/>
              </w:rPr>
            </w:pPr>
            <w:r w:rsidRPr="00DA78CC">
              <w:rPr>
                <w:color w:val="333333"/>
                <w:sz w:val="20"/>
                <w:szCs w:val="20"/>
              </w:rPr>
              <w:t>6.66e-12</w:t>
            </w:r>
          </w:p>
        </w:tc>
        <w:tc>
          <w:tcPr>
            <w:tcW w:w="1129" w:type="dxa"/>
            <w:vAlign w:val="center"/>
          </w:tcPr>
          <w:p w14:paraId="0413F2E4" w14:textId="2DA7A76B" w:rsidR="00D1715A" w:rsidRPr="00DA78CC" w:rsidRDefault="00D1715A" w:rsidP="00DA78CC">
            <w:pPr>
              <w:spacing w:after="0"/>
              <w:jc w:val="right"/>
              <w:rPr>
                <w:color w:val="777777"/>
                <w:sz w:val="20"/>
                <w:szCs w:val="20"/>
                <w:shd w:val="clear" w:color="auto" w:fill="FFFFFF"/>
              </w:rPr>
            </w:pPr>
            <w:r w:rsidRPr="00DA78CC">
              <w:rPr>
                <w:color w:val="333333"/>
                <w:sz w:val="20"/>
                <w:szCs w:val="20"/>
              </w:rPr>
              <w:t>3.32e-12</w:t>
            </w:r>
          </w:p>
        </w:tc>
        <w:tc>
          <w:tcPr>
            <w:tcW w:w="1128" w:type="dxa"/>
            <w:vAlign w:val="center"/>
          </w:tcPr>
          <w:p w14:paraId="0C59D472" w14:textId="13CE9235" w:rsidR="00D1715A" w:rsidRPr="00DA78CC" w:rsidRDefault="00D1715A" w:rsidP="00DA78CC">
            <w:pPr>
              <w:spacing w:after="0"/>
              <w:jc w:val="right"/>
              <w:rPr>
                <w:color w:val="777777"/>
                <w:sz w:val="20"/>
                <w:szCs w:val="20"/>
                <w:shd w:val="clear" w:color="auto" w:fill="FFFFFF"/>
              </w:rPr>
            </w:pPr>
            <w:r w:rsidRPr="00DA78CC">
              <w:rPr>
                <w:color w:val="333333"/>
                <w:sz w:val="20"/>
                <w:szCs w:val="20"/>
              </w:rPr>
              <w:t>1.59e-07</w:t>
            </w:r>
          </w:p>
        </w:tc>
        <w:tc>
          <w:tcPr>
            <w:tcW w:w="1129" w:type="dxa"/>
            <w:vAlign w:val="center"/>
          </w:tcPr>
          <w:p w14:paraId="6D37D50E" w14:textId="76CBC907" w:rsidR="00D1715A" w:rsidRPr="00DA78CC" w:rsidRDefault="00D1715A" w:rsidP="00DA78CC">
            <w:pPr>
              <w:spacing w:after="0"/>
              <w:jc w:val="right"/>
              <w:rPr>
                <w:color w:val="777777"/>
                <w:sz w:val="20"/>
                <w:szCs w:val="20"/>
                <w:shd w:val="clear" w:color="auto" w:fill="FFFFFF"/>
              </w:rPr>
            </w:pPr>
            <w:r w:rsidRPr="00DA78CC">
              <w:rPr>
                <w:color w:val="333333"/>
                <w:sz w:val="20"/>
                <w:szCs w:val="20"/>
              </w:rPr>
              <w:t>1.54e-11</w:t>
            </w:r>
          </w:p>
        </w:tc>
      </w:tr>
      <w:tr w:rsidR="00D1715A" w14:paraId="5EBCE6A3" w14:textId="77777777" w:rsidTr="00DA78CC">
        <w:trPr>
          <w:trHeight w:val="720"/>
        </w:trPr>
        <w:tc>
          <w:tcPr>
            <w:tcW w:w="2579" w:type="dxa"/>
            <w:vAlign w:val="center"/>
          </w:tcPr>
          <w:p w14:paraId="0EFFD60D" w14:textId="02EC0037" w:rsidR="00D1715A" w:rsidRDefault="00D1715A" w:rsidP="00DA78CC">
            <w:pPr>
              <w:spacing w:after="0"/>
              <w:jc w:val="left"/>
              <w:rPr>
                <w:color w:val="777777"/>
                <w:shd w:val="clear" w:color="auto" w:fill="FFFFFF"/>
              </w:rPr>
            </w:pPr>
            <w:r>
              <w:rPr>
                <w:color w:val="333333"/>
              </w:rPr>
              <w:t>Projected age-2 biomass:</w:t>
            </w:r>
          </w:p>
        </w:tc>
        <w:tc>
          <w:tcPr>
            <w:tcW w:w="1128" w:type="dxa"/>
            <w:vAlign w:val="center"/>
          </w:tcPr>
          <w:p w14:paraId="07C36207" w14:textId="32D0FC66" w:rsidR="00D1715A" w:rsidRPr="00DA78CC" w:rsidRDefault="00D1715A" w:rsidP="00DA78CC">
            <w:pPr>
              <w:spacing w:after="0"/>
              <w:jc w:val="right"/>
              <w:rPr>
                <w:color w:val="777777"/>
                <w:sz w:val="20"/>
                <w:szCs w:val="20"/>
                <w:shd w:val="clear" w:color="auto" w:fill="FFFFFF"/>
              </w:rPr>
            </w:pPr>
            <w:r w:rsidRPr="00DA78CC">
              <w:rPr>
                <w:color w:val="333333"/>
                <w:sz w:val="20"/>
                <w:szCs w:val="20"/>
              </w:rPr>
              <w:t>61,145,122</w:t>
            </w:r>
          </w:p>
        </w:tc>
        <w:tc>
          <w:tcPr>
            <w:tcW w:w="1129" w:type="dxa"/>
            <w:vAlign w:val="center"/>
          </w:tcPr>
          <w:p w14:paraId="6D946DF2" w14:textId="166F944D" w:rsidR="00D1715A" w:rsidRPr="00DA78CC" w:rsidRDefault="00D1715A" w:rsidP="00DA78CC">
            <w:pPr>
              <w:spacing w:after="0"/>
              <w:jc w:val="right"/>
              <w:rPr>
                <w:color w:val="777777"/>
                <w:sz w:val="20"/>
                <w:szCs w:val="20"/>
                <w:shd w:val="clear" w:color="auto" w:fill="FFFFFF"/>
              </w:rPr>
            </w:pPr>
            <w:r w:rsidRPr="00DA78CC">
              <w:rPr>
                <w:color w:val="333333"/>
                <w:sz w:val="20"/>
                <w:szCs w:val="20"/>
              </w:rPr>
              <w:t>71,385,368</w:t>
            </w:r>
          </w:p>
        </w:tc>
        <w:tc>
          <w:tcPr>
            <w:tcW w:w="1128" w:type="dxa"/>
            <w:vAlign w:val="center"/>
          </w:tcPr>
          <w:p w14:paraId="724AE116" w14:textId="5198FDC7" w:rsidR="00D1715A" w:rsidRPr="00DA78CC" w:rsidRDefault="00D1715A" w:rsidP="00DA78CC">
            <w:pPr>
              <w:spacing w:after="0"/>
              <w:jc w:val="right"/>
              <w:rPr>
                <w:color w:val="777777"/>
                <w:sz w:val="20"/>
                <w:szCs w:val="20"/>
                <w:shd w:val="clear" w:color="auto" w:fill="FFFFFF"/>
              </w:rPr>
            </w:pPr>
            <w:r w:rsidRPr="00DA78CC">
              <w:rPr>
                <w:color w:val="333333"/>
                <w:sz w:val="20"/>
                <w:szCs w:val="20"/>
              </w:rPr>
              <w:t>66,676,302</w:t>
            </w:r>
          </w:p>
        </w:tc>
        <w:tc>
          <w:tcPr>
            <w:tcW w:w="1129" w:type="dxa"/>
            <w:vAlign w:val="center"/>
          </w:tcPr>
          <w:p w14:paraId="3DA9F2B7" w14:textId="754C90C9" w:rsidR="00D1715A" w:rsidRPr="00DA78CC" w:rsidRDefault="00D1715A" w:rsidP="00DA78CC">
            <w:pPr>
              <w:spacing w:after="0"/>
              <w:jc w:val="right"/>
              <w:rPr>
                <w:color w:val="777777"/>
                <w:sz w:val="20"/>
                <w:szCs w:val="20"/>
                <w:shd w:val="clear" w:color="auto" w:fill="FFFFFF"/>
              </w:rPr>
            </w:pPr>
            <w:r w:rsidRPr="00DA78CC">
              <w:rPr>
                <w:color w:val="333333"/>
                <w:sz w:val="20"/>
                <w:szCs w:val="20"/>
              </w:rPr>
              <w:t>51,975,427</w:t>
            </w:r>
          </w:p>
        </w:tc>
        <w:tc>
          <w:tcPr>
            <w:tcW w:w="1128" w:type="dxa"/>
            <w:vAlign w:val="center"/>
          </w:tcPr>
          <w:p w14:paraId="3BD13BB6" w14:textId="155B5287" w:rsidR="00D1715A" w:rsidRPr="00DA78CC" w:rsidRDefault="00D1715A" w:rsidP="00DA78CC">
            <w:pPr>
              <w:spacing w:after="0"/>
              <w:jc w:val="right"/>
              <w:rPr>
                <w:color w:val="777777"/>
                <w:sz w:val="20"/>
                <w:szCs w:val="20"/>
                <w:shd w:val="clear" w:color="auto" w:fill="FFFFFF"/>
              </w:rPr>
            </w:pPr>
            <w:r w:rsidRPr="00DA78CC">
              <w:rPr>
                <w:color w:val="333333"/>
                <w:sz w:val="20"/>
                <w:szCs w:val="20"/>
              </w:rPr>
              <w:t>52,424,435</w:t>
            </w:r>
          </w:p>
        </w:tc>
        <w:tc>
          <w:tcPr>
            <w:tcW w:w="1129" w:type="dxa"/>
            <w:vAlign w:val="center"/>
          </w:tcPr>
          <w:p w14:paraId="64EC77CD" w14:textId="6B79C0E9" w:rsidR="00D1715A" w:rsidRPr="00DA78CC" w:rsidRDefault="00D1715A" w:rsidP="00DA78CC">
            <w:pPr>
              <w:spacing w:after="0"/>
              <w:jc w:val="right"/>
              <w:rPr>
                <w:color w:val="777777"/>
                <w:sz w:val="20"/>
                <w:szCs w:val="20"/>
                <w:shd w:val="clear" w:color="auto" w:fill="FFFFFF"/>
              </w:rPr>
            </w:pPr>
            <w:r w:rsidRPr="00DA78CC">
              <w:rPr>
                <w:color w:val="333333"/>
                <w:sz w:val="20"/>
                <w:szCs w:val="20"/>
              </w:rPr>
              <w:t>57,371,915</w:t>
            </w:r>
          </w:p>
        </w:tc>
      </w:tr>
      <w:tr w:rsidR="00D1715A" w14:paraId="1A75B64B" w14:textId="77777777" w:rsidTr="00DA78CC">
        <w:trPr>
          <w:trHeight w:val="720"/>
        </w:trPr>
        <w:tc>
          <w:tcPr>
            <w:tcW w:w="2579" w:type="dxa"/>
            <w:vAlign w:val="center"/>
          </w:tcPr>
          <w:p w14:paraId="0FE8DC07" w14:textId="38EA8981" w:rsidR="00D1715A" w:rsidRDefault="00D1715A" w:rsidP="00DA78CC">
            <w:pPr>
              <w:spacing w:after="0"/>
              <w:jc w:val="left"/>
              <w:rPr>
                <w:color w:val="777777"/>
                <w:shd w:val="clear" w:color="auto" w:fill="FFFFFF"/>
              </w:rPr>
            </w:pPr>
            <w:r>
              <w:rPr>
                <w:color w:val="333333"/>
              </w:rPr>
              <w:t>Projected female spawning biomass:</w:t>
            </w:r>
          </w:p>
        </w:tc>
        <w:tc>
          <w:tcPr>
            <w:tcW w:w="1128" w:type="dxa"/>
            <w:vAlign w:val="center"/>
          </w:tcPr>
          <w:p w14:paraId="734D9FBA" w14:textId="18A9F235" w:rsidR="00D1715A" w:rsidRPr="00DA78CC" w:rsidRDefault="00D1715A" w:rsidP="00DA78CC">
            <w:pPr>
              <w:spacing w:after="0"/>
              <w:jc w:val="right"/>
              <w:rPr>
                <w:color w:val="777777"/>
                <w:sz w:val="20"/>
                <w:szCs w:val="20"/>
                <w:shd w:val="clear" w:color="auto" w:fill="FFFFFF"/>
              </w:rPr>
            </w:pPr>
            <w:r w:rsidRPr="00DA78CC">
              <w:rPr>
                <w:color w:val="333333"/>
                <w:sz w:val="20"/>
                <w:szCs w:val="20"/>
              </w:rPr>
              <w:t>23,441,266</w:t>
            </w:r>
          </w:p>
        </w:tc>
        <w:tc>
          <w:tcPr>
            <w:tcW w:w="1129" w:type="dxa"/>
            <w:vAlign w:val="center"/>
          </w:tcPr>
          <w:p w14:paraId="03F5A2B4" w14:textId="4ABD94A6" w:rsidR="00D1715A" w:rsidRPr="00DA78CC" w:rsidRDefault="00D1715A" w:rsidP="00DA78CC">
            <w:pPr>
              <w:spacing w:after="0"/>
              <w:jc w:val="right"/>
              <w:rPr>
                <w:color w:val="777777"/>
                <w:sz w:val="20"/>
                <w:szCs w:val="20"/>
                <w:shd w:val="clear" w:color="auto" w:fill="FFFFFF"/>
              </w:rPr>
            </w:pPr>
            <w:r w:rsidRPr="00DA78CC">
              <w:rPr>
                <w:color w:val="333333"/>
                <w:sz w:val="20"/>
                <w:szCs w:val="20"/>
              </w:rPr>
              <w:t>27,128,399</w:t>
            </w:r>
          </w:p>
        </w:tc>
        <w:tc>
          <w:tcPr>
            <w:tcW w:w="1128" w:type="dxa"/>
            <w:vAlign w:val="center"/>
          </w:tcPr>
          <w:p w14:paraId="016F77E3" w14:textId="65FC8363" w:rsidR="00D1715A" w:rsidRPr="00DA78CC" w:rsidRDefault="00D1715A" w:rsidP="00DA78CC">
            <w:pPr>
              <w:spacing w:after="0"/>
              <w:jc w:val="right"/>
              <w:rPr>
                <w:color w:val="777777"/>
                <w:sz w:val="20"/>
                <w:szCs w:val="20"/>
                <w:shd w:val="clear" w:color="auto" w:fill="FFFFFF"/>
              </w:rPr>
            </w:pPr>
            <w:r w:rsidRPr="00DA78CC">
              <w:rPr>
                <w:color w:val="333333"/>
                <w:sz w:val="20"/>
                <w:szCs w:val="20"/>
              </w:rPr>
              <w:t>26,271,709</w:t>
            </w:r>
          </w:p>
        </w:tc>
        <w:tc>
          <w:tcPr>
            <w:tcW w:w="1129" w:type="dxa"/>
            <w:vAlign w:val="center"/>
          </w:tcPr>
          <w:p w14:paraId="2C56DE30" w14:textId="23495A10" w:rsidR="00D1715A" w:rsidRPr="00DA78CC" w:rsidRDefault="00D1715A" w:rsidP="00DA78CC">
            <w:pPr>
              <w:spacing w:after="0"/>
              <w:jc w:val="right"/>
              <w:rPr>
                <w:color w:val="777777"/>
                <w:sz w:val="20"/>
                <w:szCs w:val="20"/>
                <w:shd w:val="clear" w:color="auto" w:fill="FFFFFF"/>
              </w:rPr>
            </w:pPr>
            <w:r w:rsidRPr="00DA78CC">
              <w:rPr>
                <w:color w:val="333333"/>
                <w:sz w:val="20"/>
                <w:szCs w:val="20"/>
              </w:rPr>
              <w:t>19,836,112</w:t>
            </w:r>
          </w:p>
        </w:tc>
        <w:tc>
          <w:tcPr>
            <w:tcW w:w="1128" w:type="dxa"/>
            <w:vAlign w:val="center"/>
          </w:tcPr>
          <w:p w14:paraId="1B969D0D" w14:textId="5010DD45" w:rsidR="00D1715A" w:rsidRPr="00DA78CC" w:rsidRDefault="00D1715A" w:rsidP="00DA78CC">
            <w:pPr>
              <w:spacing w:after="0"/>
              <w:jc w:val="right"/>
              <w:rPr>
                <w:color w:val="777777"/>
                <w:sz w:val="20"/>
                <w:szCs w:val="20"/>
                <w:shd w:val="clear" w:color="auto" w:fill="FFFFFF"/>
              </w:rPr>
            </w:pPr>
            <w:r w:rsidRPr="00DA78CC">
              <w:rPr>
                <w:color w:val="333333"/>
                <w:sz w:val="20"/>
                <w:szCs w:val="20"/>
              </w:rPr>
              <w:t>20,020,673</w:t>
            </w:r>
          </w:p>
        </w:tc>
        <w:tc>
          <w:tcPr>
            <w:tcW w:w="1129" w:type="dxa"/>
            <w:vAlign w:val="center"/>
          </w:tcPr>
          <w:p w14:paraId="7C13B0E2" w14:textId="32058885" w:rsidR="00D1715A" w:rsidRPr="00DA78CC" w:rsidRDefault="00D1715A" w:rsidP="00DA78CC">
            <w:pPr>
              <w:spacing w:after="0"/>
              <w:jc w:val="right"/>
              <w:rPr>
                <w:color w:val="777777"/>
                <w:sz w:val="20"/>
                <w:szCs w:val="20"/>
                <w:shd w:val="clear" w:color="auto" w:fill="FFFFFF"/>
              </w:rPr>
            </w:pPr>
            <w:r w:rsidRPr="00DA78CC">
              <w:rPr>
                <w:color w:val="333333"/>
                <w:sz w:val="20"/>
                <w:szCs w:val="20"/>
              </w:rPr>
              <w:t>22,208,439</w:t>
            </w:r>
          </w:p>
        </w:tc>
      </w:tr>
      <w:tr w:rsidR="00D1715A" w14:paraId="5A3BFC07" w14:textId="77777777" w:rsidTr="00DA78CC">
        <w:trPr>
          <w:trHeight w:val="720"/>
        </w:trPr>
        <w:tc>
          <w:tcPr>
            <w:tcW w:w="2579" w:type="dxa"/>
            <w:vAlign w:val="center"/>
          </w:tcPr>
          <w:p w14:paraId="4EC33E4E" w14:textId="77777777" w:rsidR="00D1715A" w:rsidRDefault="00D1715A" w:rsidP="00DA78CC">
            <w:pPr>
              <w:spacing w:after="0"/>
              <w:jc w:val="left"/>
              <w:rPr>
                <w:color w:val="333333"/>
              </w:rPr>
            </w:pPr>
            <w:r>
              <w:rPr>
                <w:color w:val="333333"/>
              </w:rPr>
              <w:t>Unfished equilibrium female spawning biomass (SPR = 100):</w:t>
            </w:r>
          </w:p>
          <w:p w14:paraId="30DF1192" w14:textId="195311BD" w:rsidR="00DA78CC" w:rsidRDefault="00DA78CC" w:rsidP="00DA78CC">
            <w:pPr>
              <w:spacing w:after="0"/>
              <w:jc w:val="left"/>
              <w:rPr>
                <w:color w:val="777777"/>
                <w:shd w:val="clear" w:color="auto" w:fill="FFFFFF"/>
              </w:rPr>
            </w:pPr>
          </w:p>
        </w:tc>
        <w:tc>
          <w:tcPr>
            <w:tcW w:w="1128" w:type="dxa"/>
            <w:vAlign w:val="center"/>
          </w:tcPr>
          <w:p w14:paraId="78B1DBF6" w14:textId="22DC34B6" w:rsidR="00D1715A" w:rsidRPr="00DA78CC" w:rsidRDefault="00D1715A" w:rsidP="00DA78CC">
            <w:pPr>
              <w:spacing w:after="0"/>
              <w:jc w:val="right"/>
              <w:rPr>
                <w:color w:val="777777"/>
                <w:sz w:val="20"/>
                <w:szCs w:val="20"/>
                <w:shd w:val="clear" w:color="auto" w:fill="FFFFFF"/>
              </w:rPr>
            </w:pPr>
            <w:r w:rsidRPr="00DA78CC">
              <w:rPr>
                <w:color w:val="333333"/>
                <w:sz w:val="20"/>
                <w:szCs w:val="20"/>
              </w:rPr>
              <w:t>30,866,389</w:t>
            </w:r>
          </w:p>
        </w:tc>
        <w:tc>
          <w:tcPr>
            <w:tcW w:w="1129" w:type="dxa"/>
            <w:vAlign w:val="center"/>
          </w:tcPr>
          <w:p w14:paraId="5A5068F9" w14:textId="74DEF4AB" w:rsidR="00D1715A" w:rsidRPr="00DA78CC" w:rsidRDefault="00D1715A" w:rsidP="00DA78CC">
            <w:pPr>
              <w:spacing w:after="0"/>
              <w:jc w:val="right"/>
              <w:rPr>
                <w:color w:val="777777"/>
                <w:sz w:val="20"/>
                <w:szCs w:val="20"/>
                <w:shd w:val="clear" w:color="auto" w:fill="FFFFFF"/>
              </w:rPr>
            </w:pPr>
            <w:r w:rsidRPr="00DA78CC">
              <w:rPr>
                <w:color w:val="333333"/>
                <w:sz w:val="20"/>
                <w:szCs w:val="20"/>
              </w:rPr>
              <w:t>32,930,727</w:t>
            </w:r>
          </w:p>
        </w:tc>
        <w:tc>
          <w:tcPr>
            <w:tcW w:w="1128" w:type="dxa"/>
            <w:vAlign w:val="center"/>
          </w:tcPr>
          <w:p w14:paraId="59D7F4FE" w14:textId="285D3A0F" w:rsidR="00D1715A" w:rsidRPr="00DA78CC" w:rsidRDefault="00D1715A" w:rsidP="00DA78CC">
            <w:pPr>
              <w:spacing w:after="0"/>
              <w:jc w:val="right"/>
              <w:rPr>
                <w:color w:val="777777"/>
                <w:sz w:val="20"/>
                <w:szCs w:val="20"/>
                <w:shd w:val="clear" w:color="auto" w:fill="FFFFFF"/>
              </w:rPr>
            </w:pPr>
            <w:r w:rsidRPr="00DA78CC">
              <w:rPr>
                <w:color w:val="333333"/>
                <w:sz w:val="20"/>
                <w:szCs w:val="20"/>
              </w:rPr>
              <w:t>33,033,358</w:t>
            </w:r>
          </w:p>
        </w:tc>
        <w:tc>
          <w:tcPr>
            <w:tcW w:w="1129" w:type="dxa"/>
            <w:vAlign w:val="center"/>
          </w:tcPr>
          <w:p w14:paraId="4CDE9AA0" w14:textId="1B8927B2" w:rsidR="00D1715A" w:rsidRPr="00DA78CC" w:rsidRDefault="00D1715A" w:rsidP="00DA78CC">
            <w:pPr>
              <w:spacing w:after="0"/>
              <w:jc w:val="right"/>
              <w:rPr>
                <w:color w:val="777777"/>
                <w:sz w:val="20"/>
                <w:szCs w:val="20"/>
                <w:shd w:val="clear" w:color="auto" w:fill="FFFFFF"/>
              </w:rPr>
            </w:pPr>
            <w:r w:rsidRPr="00DA78CC">
              <w:rPr>
                <w:color w:val="333333"/>
                <w:sz w:val="20"/>
                <w:szCs w:val="20"/>
              </w:rPr>
              <w:t>28,434,171</w:t>
            </w:r>
          </w:p>
        </w:tc>
        <w:tc>
          <w:tcPr>
            <w:tcW w:w="1128" w:type="dxa"/>
            <w:vAlign w:val="center"/>
          </w:tcPr>
          <w:p w14:paraId="12DECA9D" w14:textId="77C48DC2" w:rsidR="00D1715A" w:rsidRPr="00DA78CC" w:rsidRDefault="00D1715A" w:rsidP="00DA78CC">
            <w:pPr>
              <w:spacing w:after="0"/>
              <w:jc w:val="right"/>
              <w:rPr>
                <w:color w:val="777777"/>
                <w:sz w:val="20"/>
                <w:szCs w:val="20"/>
                <w:shd w:val="clear" w:color="auto" w:fill="FFFFFF"/>
              </w:rPr>
            </w:pPr>
            <w:r w:rsidRPr="00DA78CC">
              <w:rPr>
                <w:color w:val="333333"/>
                <w:sz w:val="20"/>
                <w:szCs w:val="20"/>
              </w:rPr>
              <w:t>28,527,598</w:t>
            </w:r>
          </w:p>
        </w:tc>
        <w:tc>
          <w:tcPr>
            <w:tcW w:w="1129" w:type="dxa"/>
            <w:vAlign w:val="center"/>
          </w:tcPr>
          <w:p w14:paraId="080F9E63" w14:textId="4A7F5139" w:rsidR="00D1715A" w:rsidRPr="00DA78CC" w:rsidRDefault="00D1715A" w:rsidP="00DA78CC">
            <w:pPr>
              <w:spacing w:after="0"/>
              <w:jc w:val="right"/>
              <w:rPr>
                <w:color w:val="777777"/>
                <w:sz w:val="20"/>
                <w:szCs w:val="20"/>
                <w:shd w:val="clear" w:color="auto" w:fill="FFFFFF"/>
              </w:rPr>
            </w:pPr>
            <w:r w:rsidRPr="00DA78CC">
              <w:rPr>
                <w:color w:val="333333"/>
                <w:sz w:val="20"/>
                <w:szCs w:val="20"/>
              </w:rPr>
              <w:t>30,309,066</w:t>
            </w:r>
          </w:p>
        </w:tc>
      </w:tr>
      <w:tr w:rsidR="00D1715A" w14:paraId="2BBB4CBE" w14:textId="77777777" w:rsidTr="00DA78CC">
        <w:trPr>
          <w:trHeight w:val="720"/>
        </w:trPr>
        <w:tc>
          <w:tcPr>
            <w:tcW w:w="2579" w:type="dxa"/>
            <w:vAlign w:val="center"/>
          </w:tcPr>
          <w:p w14:paraId="4A407DFF" w14:textId="2400BD07" w:rsidR="00D1715A" w:rsidRDefault="00D1715A" w:rsidP="00DA78CC">
            <w:pPr>
              <w:spacing w:after="0"/>
              <w:jc w:val="left"/>
              <w:rPr>
                <w:color w:val="777777"/>
                <w:shd w:val="clear" w:color="auto" w:fill="FFFFFF"/>
              </w:rPr>
            </w:pPr>
            <w:r>
              <w:rPr>
                <w:color w:val="333333"/>
              </w:rPr>
              <w:t>Equilibrium female spawning biomass under</w:t>
            </w:r>
            <w:r w:rsidR="00DA78CC">
              <w:rPr>
                <w:color w:val="333333"/>
              </w:rPr>
              <w:t xml:space="preserve">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 (SPR = 50):</w:t>
            </w:r>
          </w:p>
        </w:tc>
        <w:tc>
          <w:tcPr>
            <w:tcW w:w="1128" w:type="dxa"/>
            <w:vAlign w:val="center"/>
          </w:tcPr>
          <w:p w14:paraId="272E773B" w14:textId="0BD5EA46" w:rsidR="00D1715A" w:rsidRPr="00DA78CC" w:rsidRDefault="00D1715A" w:rsidP="00DA78CC">
            <w:pPr>
              <w:spacing w:after="0"/>
              <w:jc w:val="right"/>
              <w:rPr>
                <w:color w:val="777777"/>
                <w:sz w:val="20"/>
                <w:szCs w:val="20"/>
                <w:shd w:val="clear" w:color="auto" w:fill="FFFFFF"/>
              </w:rPr>
            </w:pPr>
            <w:r w:rsidRPr="00DA78CC">
              <w:rPr>
                <w:color w:val="333333"/>
                <w:sz w:val="20"/>
                <w:szCs w:val="20"/>
              </w:rPr>
              <w:t>15,433,194</w:t>
            </w:r>
          </w:p>
        </w:tc>
        <w:tc>
          <w:tcPr>
            <w:tcW w:w="1129" w:type="dxa"/>
            <w:vAlign w:val="center"/>
          </w:tcPr>
          <w:p w14:paraId="3CA0D2DF" w14:textId="28893EE5" w:rsidR="00D1715A" w:rsidRPr="00DA78CC" w:rsidRDefault="00D1715A" w:rsidP="00DA78CC">
            <w:pPr>
              <w:spacing w:after="0"/>
              <w:jc w:val="right"/>
              <w:rPr>
                <w:color w:val="777777"/>
                <w:sz w:val="20"/>
                <w:szCs w:val="20"/>
                <w:shd w:val="clear" w:color="auto" w:fill="FFFFFF"/>
              </w:rPr>
            </w:pPr>
            <w:r w:rsidRPr="00DA78CC">
              <w:rPr>
                <w:color w:val="333333"/>
                <w:sz w:val="20"/>
                <w:szCs w:val="20"/>
              </w:rPr>
              <w:t>16,465,363</w:t>
            </w:r>
          </w:p>
        </w:tc>
        <w:tc>
          <w:tcPr>
            <w:tcW w:w="1128" w:type="dxa"/>
            <w:vAlign w:val="center"/>
          </w:tcPr>
          <w:p w14:paraId="00C696F2" w14:textId="343EAB43" w:rsidR="00D1715A" w:rsidRPr="00DA78CC" w:rsidRDefault="00D1715A" w:rsidP="00DA78CC">
            <w:pPr>
              <w:spacing w:after="0"/>
              <w:jc w:val="right"/>
              <w:rPr>
                <w:color w:val="777777"/>
                <w:sz w:val="20"/>
                <w:szCs w:val="20"/>
                <w:shd w:val="clear" w:color="auto" w:fill="FFFFFF"/>
              </w:rPr>
            </w:pPr>
            <w:r w:rsidRPr="00DA78CC">
              <w:rPr>
                <w:color w:val="333333"/>
                <w:sz w:val="20"/>
                <w:szCs w:val="20"/>
              </w:rPr>
              <w:t>16,516,679</w:t>
            </w:r>
          </w:p>
        </w:tc>
        <w:tc>
          <w:tcPr>
            <w:tcW w:w="1129" w:type="dxa"/>
            <w:vAlign w:val="center"/>
          </w:tcPr>
          <w:p w14:paraId="5D9984E6" w14:textId="633CFB89" w:rsidR="00D1715A" w:rsidRPr="00DA78CC" w:rsidRDefault="00D1715A" w:rsidP="00DA78CC">
            <w:pPr>
              <w:spacing w:after="0"/>
              <w:jc w:val="right"/>
              <w:rPr>
                <w:color w:val="777777"/>
                <w:sz w:val="20"/>
                <w:szCs w:val="20"/>
                <w:shd w:val="clear" w:color="auto" w:fill="FFFFFF"/>
              </w:rPr>
            </w:pPr>
            <w:r w:rsidRPr="00DA78CC">
              <w:rPr>
                <w:color w:val="333333"/>
                <w:sz w:val="20"/>
                <w:szCs w:val="20"/>
              </w:rPr>
              <w:t>14,217,086</w:t>
            </w:r>
          </w:p>
        </w:tc>
        <w:tc>
          <w:tcPr>
            <w:tcW w:w="1128" w:type="dxa"/>
            <w:vAlign w:val="center"/>
          </w:tcPr>
          <w:p w14:paraId="658C543B" w14:textId="358A9A93" w:rsidR="00D1715A" w:rsidRPr="00DA78CC" w:rsidRDefault="00D1715A" w:rsidP="00DA78CC">
            <w:pPr>
              <w:spacing w:after="0"/>
              <w:jc w:val="right"/>
              <w:rPr>
                <w:color w:val="777777"/>
                <w:sz w:val="20"/>
                <w:szCs w:val="20"/>
                <w:shd w:val="clear" w:color="auto" w:fill="FFFFFF"/>
              </w:rPr>
            </w:pPr>
            <w:r w:rsidRPr="00DA78CC">
              <w:rPr>
                <w:color w:val="333333"/>
                <w:sz w:val="20"/>
                <w:szCs w:val="20"/>
              </w:rPr>
              <w:t>14,263,799</w:t>
            </w:r>
          </w:p>
        </w:tc>
        <w:tc>
          <w:tcPr>
            <w:tcW w:w="1129" w:type="dxa"/>
            <w:vAlign w:val="center"/>
          </w:tcPr>
          <w:p w14:paraId="53883738" w14:textId="2158D125" w:rsidR="00D1715A" w:rsidRPr="00DA78CC" w:rsidRDefault="00D1715A" w:rsidP="00DA78CC">
            <w:pPr>
              <w:spacing w:after="0"/>
              <w:jc w:val="right"/>
              <w:rPr>
                <w:color w:val="777777"/>
                <w:sz w:val="20"/>
                <w:szCs w:val="20"/>
                <w:shd w:val="clear" w:color="auto" w:fill="FFFFFF"/>
              </w:rPr>
            </w:pPr>
            <w:r w:rsidRPr="00DA78CC">
              <w:rPr>
                <w:color w:val="333333"/>
                <w:sz w:val="20"/>
                <w:szCs w:val="20"/>
              </w:rPr>
              <w:t>15,154,533</w:t>
            </w:r>
          </w:p>
        </w:tc>
      </w:tr>
      <w:tr w:rsidR="00D1715A" w14:paraId="501C6BF5" w14:textId="77777777" w:rsidTr="00DA78CC">
        <w:trPr>
          <w:trHeight w:val="720"/>
        </w:trPr>
        <w:tc>
          <w:tcPr>
            <w:tcW w:w="2579" w:type="dxa"/>
            <w:vAlign w:val="center"/>
          </w:tcPr>
          <w:p w14:paraId="4B7BCFFE" w14:textId="675C46D0" w:rsidR="00D1715A" w:rsidRDefault="00D1715A" w:rsidP="00DA78CC">
            <w:pPr>
              <w:spacing w:after="0"/>
              <w:jc w:val="left"/>
              <w:rPr>
                <w:color w:val="777777"/>
                <w:shd w:val="clear" w:color="auto" w:fill="FFFFFF"/>
              </w:rPr>
            </w:pPr>
            <w:r>
              <w:rPr>
                <w:color w:val="333333"/>
              </w:rPr>
              <w:t>Max ABC:</w:t>
            </w:r>
          </w:p>
        </w:tc>
        <w:tc>
          <w:tcPr>
            <w:tcW w:w="1128" w:type="dxa"/>
            <w:vAlign w:val="center"/>
          </w:tcPr>
          <w:p w14:paraId="67E71B3D" w14:textId="5A15999D" w:rsidR="00D1715A" w:rsidRPr="00DA78CC" w:rsidRDefault="00D1715A" w:rsidP="00DA78CC">
            <w:pPr>
              <w:spacing w:after="0"/>
              <w:jc w:val="right"/>
              <w:rPr>
                <w:color w:val="777777"/>
                <w:sz w:val="20"/>
                <w:szCs w:val="20"/>
                <w:shd w:val="clear" w:color="auto" w:fill="FFFFFF"/>
              </w:rPr>
            </w:pPr>
            <w:r w:rsidRPr="00DA78CC">
              <w:rPr>
                <w:color w:val="333333"/>
                <w:sz w:val="20"/>
                <w:szCs w:val="20"/>
              </w:rPr>
              <w:t>1,873,598</w:t>
            </w:r>
          </w:p>
        </w:tc>
        <w:tc>
          <w:tcPr>
            <w:tcW w:w="1129" w:type="dxa"/>
            <w:vAlign w:val="center"/>
          </w:tcPr>
          <w:p w14:paraId="280CD671" w14:textId="09B30623" w:rsidR="00D1715A" w:rsidRPr="00DA78CC" w:rsidRDefault="00D1715A" w:rsidP="00DA78CC">
            <w:pPr>
              <w:spacing w:after="0"/>
              <w:jc w:val="right"/>
              <w:rPr>
                <w:color w:val="777777"/>
                <w:sz w:val="20"/>
                <w:szCs w:val="20"/>
                <w:shd w:val="clear" w:color="auto" w:fill="FFFFFF"/>
              </w:rPr>
            </w:pPr>
            <w:r w:rsidRPr="00DA78CC">
              <w:rPr>
                <w:color w:val="333333"/>
                <w:sz w:val="20"/>
                <w:szCs w:val="20"/>
              </w:rPr>
              <w:t>2,152,761</w:t>
            </w:r>
          </w:p>
        </w:tc>
        <w:tc>
          <w:tcPr>
            <w:tcW w:w="1128" w:type="dxa"/>
            <w:vAlign w:val="center"/>
          </w:tcPr>
          <w:p w14:paraId="0F8B7A61" w14:textId="33FF27FC" w:rsidR="00D1715A" w:rsidRPr="00DA78CC" w:rsidRDefault="00D1715A" w:rsidP="00DA78CC">
            <w:pPr>
              <w:spacing w:after="0"/>
              <w:jc w:val="right"/>
              <w:rPr>
                <w:color w:val="777777"/>
                <w:sz w:val="20"/>
                <w:szCs w:val="20"/>
                <w:shd w:val="clear" w:color="auto" w:fill="FFFFFF"/>
              </w:rPr>
            </w:pPr>
            <w:r w:rsidRPr="00DA78CC">
              <w:rPr>
                <w:color w:val="333333"/>
                <w:sz w:val="20"/>
                <w:szCs w:val="20"/>
              </w:rPr>
              <w:t>1,983,085</w:t>
            </w:r>
          </w:p>
        </w:tc>
        <w:tc>
          <w:tcPr>
            <w:tcW w:w="1129" w:type="dxa"/>
            <w:vAlign w:val="center"/>
          </w:tcPr>
          <w:p w14:paraId="74E2A018" w14:textId="5EADBC05"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3524B626" w14:textId="4A1304FA"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5C6CAC57" w14:textId="56B2B9A5" w:rsidR="00D1715A" w:rsidRPr="00DA78CC" w:rsidRDefault="00D1715A" w:rsidP="00DA78CC">
            <w:pPr>
              <w:spacing w:after="0"/>
              <w:jc w:val="right"/>
              <w:rPr>
                <w:color w:val="777777"/>
                <w:sz w:val="20"/>
                <w:szCs w:val="20"/>
                <w:shd w:val="clear" w:color="auto" w:fill="FFFFFF"/>
              </w:rPr>
            </w:pPr>
            <w:r w:rsidRPr="00DA78CC">
              <w:rPr>
                <w:color w:val="333333"/>
                <w:sz w:val="20"/>
                <w:szCs w:val="20"/>
              </w:rPr>
              <w:t>1,666,358</w:t>
            </w:r>
          </w:p>
        </w:tc>
      </w:tr>
      <w:tr w:rsidR="00D1715A" w14:paraId="21A6E35C" w14:textId="77777777" w:rsidTr="00DA78CC">
        <w:trPr>
          <w:trHeight w:val="720"/>
        </w:trPr>
        <w:tc>
          <w:tcPr>
            <w:tcW w:w="2579" w:type="dxa"/>
            <w:vAlign w:val="center"/>
          </w:tcPr>
          <w:p w14:paraId="6D66747C" w14:textId="2188CC14" w:rsidR="00D1715A" w:rsidRDefault="00D1715A" w:rsidP="00DA78CC">
            <w:pPr>
              <w:spacing w:after="0"/>
              <w:jc w:val="left"/>
              <w:rPr>
                <w:color w:val="777777"/>
                <w:shd w:val="clear" w:color="auto" w:fill="FFFFFF"/>
              </w:rPr>
            </w:pPr>
            <w:r>
              <w:rPr>
                <w:color w:val="333333"/>
              </w:rPr>
              <w:t>Recommended ABC:</w:t>
            </w:r>
          </w:p>
        </w:tc>
        <w:tc>
          <w:tcPr>
            <w:tcW w:w="1128" w:type="dxa"/>
            <w:vAlign w:val="center"/>
          </w:tcPr>
          <w:p w14:paraId="0E8FBB20" w14:textId="1809ECA4"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3B0A7AB0" w14:textId="4FC80D18"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8" w:type="dxa"/>
            <w:vAlign w:val="center"/>
          </w:tcPr>
          <w:p w14:paraId="1C119765" w14:textId="48AB306E"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c>
          <w:tcPr>
            <w:tcW w:w="1129" w:type="dxa"/>
            <w:vAlign w:val="center"/>
          </w:tcPr>
          <w:p w14:paraId="69E9AEEB" w14:textId="6A6DB636" w:rsidR="00D1715A" w:rsidRPr="00DA78CC" w:rsidRDefault="00D1715A" w:rsidP="00DA78CC">
            <w:pPr>
              <w:spacing w:after="0"/>
              <w:jc w:val="right"/>
              <w:rPr>
                <w:color w:val="777777"/>
                <w:sz w:val="20"/>
                <w:szCs w:val="20"/>
                <w:shd w:val="clear" w:color="auto" w:fill="FFFFFF"/>
              </w:rPr>
            </w:pPr>
            <w:r w:rsidRPr="00DA78CC">
              <w:rPr>
                <w:color w:val="333333"/>
                <w:sz w:val="20"/>
                <w:szCs w:val="20"/>
              </w:rPr>
              <w:t>1,486,406</w:t>
            </w:r>
          </w:p>
        </w:tc>
        <w:tc>
          <w:tcPr>
            <w:tcW w:w="1128" w:type="dxa"/>
            <w:vAlign w:val="center"/>
          </w:tcPr>
          <w:p w14:paraId="44E8542C" w14:textId="0DF4360C" w:rsidR="00D1715A" w:rsidRPr="00DA78CC" w:rsidRDefault="00D1715A" w:rsidP="00DA78CC">
            <w:pPr>
              <w:spacing w:after="0"/>
              <w:jc w:val="right"/>
              <w:rPr>
                <w:color w:val="777777"/>
                <w:sz w:val="20"/>
                <w:szCs w:val="20"/>
                <w:shd w:val="clear" w:color="auto" w:fill="FFFFFF"/>
              </w:rPr>
            </w:pPr>
            <w:r w:rsidRPr="00DA78CC">
              <w:rPr>
                <w:color w:val="333333"/>
                <w:sz w:val="20"/>
                <w:szCs w:val="20"/>
              </w:rPr>
              <w:t>1,499,490</w:t>
            </w:r>
          </w:p>
        </w:tc>
        <w:tc>
          <w:tcPr>
            <w:tcW w:w="1129" w:type="dxa"/>
            <w:vAlign w:val="center"/>
          </w:tcPr>
          <w:p w14:paraId="1FF1FDEB" w14:textId="6CCA2A92" w:rsidR="00D1715A" w:rsidRPr="00DA78CC" w:rsidRDefault="00D1715A" w:rsidP="00DA78CC">
            <w:pPr>
              <w:spacing w:after="0"/>
              <w:jc w:val="right"/>
              <w:rPr>
                <w:color w:val="777777"/>
                <w:sz w:val="20"/>
                <w:szCs w:val="20"/>
                <w:shd w:val="clear" w:color="auto" w:fill="FFFFFF"/>
              </w:rPr>
            </w:pPr>
            <w:r w:rsidRPr="00DA78CC">
              <w:rPr>
                <w:color w:val="333333"/>
                <w:sz w:val="20"/>
                <w:szCs w:val="20"/>
              </w:rPr>
              <w:t>1,659,811</w:t>
            </w:r>
          </w:p>
        </w:tc>
      </w:tr>
      <w:tr w:rsidR="00D1715A" w14:paraId="7B43E80C" w14:textId="77777777" w:rsidTr="00DA78CC">
        <w:trPr>
          <w:trHeight w:val="720"/>
        </w:trPr>
        <w:tc>
          <w:tcPr>
            <w:tcW w:w="2579" w:type="dxa"/>
            <w:vAlign w:val="center"/>
          </w:tcPr>
          <w:p w14:paraId="1A6D02BC" w14:textId="22D0166E" w:rsidR="00D1715A" w:rsidRDefault="00D1715A" w:rsidP="00DA78CC">
            <w:pPr>
              <w:spacing w:after="0"/>
              <w:jc w:val="left"/>
              <w:rPr>
                <w:color w:val="777777"/>
                <w:shd w:val="clear" w:color="auto" w:fill="FFFFFF"/>
              </w:rPr>
            </w:pPr>
            <w:r>
              <w:rPr>
                <w:color w:val="333333"/>
              </w:rPr>
              <w:t>Mortality from fishery discards under max ABC:</w:t>
            </w:r>
          </w:p>
        </w:tc>
        <w:tc>
          <w:tcPr>
            <w:tcW w:w="1128" w:type="dxa"/>
            <w:vAlign w:val="center"/>
          </w:tcPr>
          <w:p w14:paraId="630EB69E" w14:textId="23F94950" w:rsidR="00D1715A" w:rsidRPr="00DA78CC" w:rsidRDefault="00D1715A" w:rsidP="00DA78CC">
            <w:pPr>
              <w:spacing w:after="0"/>
              <w:jc w:val="right"/>
              <w:rPr>
                <w:color w:val="777777"/>
                <w:sz w:val="20"/>
                <w:szCs w:val="20"/>
                <w:shd w:val="clear" w:color="auto" w:fill="FFFFFF"/>
              </w:rPr>
            </w:pPr>
            <w:r w:rsidRPr="00DA78CC">
              <w:rPr>
                <w:color w:val="333333"/>
                <w:sz w:val="20"/>
                <w:szCs w:val="20"/>
              </w:rPr>
              <w:t>79,711</w:t>
            </w:r>
          </w:p>
        </w:tc>
        <w:tc>
          <w:tcPr>
            <w:tcW w:w="1129" w:type="dxa"/>
            <w:vAlign w:val="center"/>
          </w:tcPr>
          <w:p w14:paraId="4680C0D0" w14:textId="2D7E4340" w:rsidR="00D1715A" w:rsidRPr="00DA78CC" w:rsidRDefault="00D1715A" w:rsidP="00DA78CC">
            <w:pPr>
              <w:spacing w:after="0"/>
              <w:jc w:val="right"/>
              <w:rPr>
                <w:color w:val="777777"/>
                <w:sz w:val="20"/>
                <w:szCs w:val="20"/>
                <w:shd w:val="clear" w:color="auto" w:fill="FFFFFF"/>
              </w:rPr>
            </w:pPr>
            <w:r w:rsidRPr="00DA78CC">
              <w:rPr>
                <w:color w:val="333333"/>
                <w:sz w:val="20"/>
                <w:szCs w:val="20"/>
              </w:rPr>
              <w:t>91,383</w:t>
            </w:r>
          </w:p>
        </w:tc>
        <w:tc>
          <w:tcPr>
            <w:tcW w:w="1128" w:type="dxa"/>
            <w:vAlign w:val="center"/>
          </w:tcPr>
          <w:p w14:paraId="5471B73D" w14:textId="5FE6C923" w:rsidR="00D1715A" w:rsidRPr="00DA78CC" w:rsidRDefault="00D1715A" w:rsidP="00DA78CC">
            <w:pPr>
              <w:spacing w:after="0"/>
              <w:jc w:val="right"/>
              <w:rPr>
                <w:color w:val="777777"/>
                <w:sz w:val="20"/>
                <w:szCs w:val="20"/>
                <w:shd w:val="clear" w:color="auto" w:fill="FFFFFF"/>
              </w:rPr>
            </w:pPr>
            <w:r w:rsidRPr="00DA78CC">
              <w:rPr>
                <w:color w:val="333333"/>
                <w:sz w:val="20"/>
                <w:szCs w:val="20"/>
              </w:rPr>
              <w:t>82,775</w:t>
            </w:r>
          </w:p>
        </w:tc>
        <w:tc>
          <w:tcPr>
            <w:tcW w:w="1129" w:type="dxa"/>
            <w:vAlign w:val="center"/>
          </w:tcPr>
          <w:p w14:paraId="298F8A89" w14:textId="33BF2A38" w:rsidR="00D1715A" w:rsidRPr="00DA78CC" w:rsidRDefault="00D1715A" w:rsidP="00DA78CC">
            <w:pPr>
              <w:spacing w:after="0"/>
              <w:jc w:val="right"/>
              <w:rPr>
                <w:color w:val="777777"/>
                <w:sz w:val="20"/>
                <w:szCs w:val="20"/>
                <w:shd w:val="clear" w:color="auto" w:fill="FFFFFF"/>
              </w:rPr>
            </w:pPr>
            <w:r w:rsidRPr="00DA78CC">
              <w:rPr>
                <w:color w:val="333333"/>
                <w:sz w:val="20"/>
                <w:szCs w:val="20"/>
              </w:rPr>
              <w:t>69,522</w:t>
            </w:r>
          </w:p>
        </w:tc>
        <w:tc>
          <w:tcPr>
            <w:tcW w:w="1128" w:type="dxa"/>
            <w:vAlign w:val="center"/>
          </w:tcPr>
          <w:p w14:paraId="02C2686A" w14:textId="47C36C67" w:rsidR="00D1715A" w:rsidRPr="00DA78CC" w:rsidRDefault="00D1715A" w:rsidP="00DA78CC">
            <w:pPr>
              <w:spacing w:after="0"/>
              <w:jc w:val="right"/>
              <w:rPr>
                <w:color w:val="777777"/>
                <w:sz w:val="20"/>
                <w:szCs w:val="20"/>
                <w:shd w:val="clear" w:color="auto" w:fill="FFFFFF"/>
              </w:rPr>
            </w:pPr>
            <w:r w:rsidRPr="00DA78CC">
              <w:rPr>
                <w:color w:val="333333"/>
                <w:sz w:val="20"/>
                <w:szCs w:val="20"/>
              </w:rPr>
              <w:t>70,182</w:t>
            </w:r>
          </w:p>
        </w:tc>
        <w:tc>
          <w:tcPr>
            <w:tcW w:w="1129" w:type="dxa"/>
            <w:vAlign w:val="center"/>
          </w:tcPr>
          <w:p w14:paraId="772C5849" w14:textId="2F227EE4" w:rsidR="00D1715A" w:rsidRPr="00DA78CC" w:rsidRDefault="00D1715A" w:rsidP="00DA78CC">
            <w:pPr>
              <w:spacing w:after="0"/>
              <w:jc w:val="right"/>
              <w:rPr>
                <w:color w:val="777777"/>
                <w:sz w:val="20"/>
                <w:szCs w:val="20"/>
                <w:shd w:val="clear" w:color="auto" w:fill="FFFFFF"/>
              </w:rPr>
            </w:pPr>
            <w:r w:rsidRPr="00DA78CC">
              <w:rPr>
                <w:color w:val="333333"/>
                <w:sz w:val="20"/>
                <w:szCs w:val="20"/>
              </w:rPr>
              <w:t>75,426</w:t>
            </w:r>
          </w:p>
        </w:tc>
      </w:tr>
      <w:tr w:rsidR="00D1715A" w14:paraId="468033F8" w14:textId="77777777" w:rsidTr="00DA78CC">
        <w:trPr>
          <w:trHeight w:val="720"/>
        </w:trPr>
        <w:tc>
          <w:tcPr>
            <w:tcW w:w="2579" w:type="dxa"/>
            <w:vAlign w:val="center"/>
          </w:tcPr>
          <w:p w14:paraId="772A0B1E" w14:textId="333A0C5B" w:rsidR="00D1715A" w:rsidRDefault="00D1715A" w:rsidP="00DA78CC">
            <w:pPr>
              <w:spacing w:after="0"/>
              <w:jc w:val="left"/>
              <w:rPr>
                <w:color w:val="777777"/>
                <w:shd w:val="clear" w:color="auto" w:fill="FFFFFF"/>
              </w:rPr>
            </w:pPr>
            <w:r>
              <w:rPr>
                <w:color w:val="333333"/>
              </w:rPr>
              <w:t>max </w:t>
            </w:r>
            <w:commentRangeStart w:id="477"/>
            <w:r>
              <w:rPr>
                <w:rStyle w:val="mi"/>
                <w:rFonts w:ascii="MathJax_Math-italic" w:hAnsi="MathJax_Math-italic"/>
                <w:color w:val="333333"/>
                <w:bdr w:val="none" w:sz="0" w:space="0" w:color="auto" w:frame="1"/>
              </w:rPr>
              <w:t>F</w:t>
            </w:r>
            <w:r>
              <w:rPr>
                <w:rStyle w:val="mi"/>
                <w:rFonts w:ascii="MathJax_Math-italic" w:hAnsi="MathJax_Math-italic"/>
                <w:color w:val="333333"/>
                <w:sz w:val="17"/>
                <w:szCs w:val="17"/>
                <w:bdr w:val="none" w:sz="0" w:space="0" w:color="auto" w:frame="1"/>
              </w:rPr>
              <w:t>ABC</w:t>
            </w:r>
            <w:r>
              <w:rPr>
                <w:rStyle w:val="mjxassistivemathml"/>
                <w:color w:val="333333"/>
                <w:sz w:val="20"/>
                <w:szCs w:val="20"/>
                <w:bdr w:val="none" w:sz="0" w:space="0" w:color="auto" w:frame="1"/>
              </w:rPr>
              <w:t>FABC</w:t>
            </w:r>
            <w:commentRangeEnd w:id="477"/>
            <w:r w:rsidR="00D87094">
              <w:rPr>
                <w:rStyle w:val="CommentReference"/>
              </w:rPr>
              <w:commentReference w:id="477"/>
            </w:r>
            <w:r>
              <w:rPr>
                <w:color w:val="333333"/>
              </w:rPr>
              <w:t> =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w:t>
            </w:r>
          </w:p>
        </w:tc>
        <w:tc>
          <w:tcPr>
            <w:tcW w:w="1128" w:type="dxa"/>
            <w:vAlign w:val="center"/>
          </w:tcPr>
          <w:p w14:paraId="22F97A5B" w14:textId="6D2DBEFC" w:rsidR="00D1715A" w:rsidRPr="00DA78CC" w:rsidRDefault="00D1715A" w:rsidP="00DA78CC">
            <w:pPr>
              <w:spacing w:after="0"/>
              <w:jc w:val="right"/>
              <w:rPr>
                <w:color w:val="777777"/>
                <w:sz w:val="20"/>
                <w:szCs w:val="20"/>
                <w:shd w:val="clear" w:color="auto" w:fill="FFFFFF"/>
              </w:rPr>
            </w:pPr>
            <w:r w:rsidRPr="00DA78CC">
              <w:rPr>
                <w:color w:val="333333"/>
                <w:sz w:val="20"/>
                <w:szCs w:val="20"/>
              </w:rPr>
              <w:t>0.063</w:t>
            </w:r>
          </w:p>
        </w:tc>
        <w:tc>
          <w:tcPr>
            <w:tcW w:w="1129" w:type="dxa"/>
            <w:vAlign w:val="center"/>
          </w:tcPr>
          <w:p w14:paraId="57D7C3A8" w14:textId="0F04C4A8" w:rsidR="00D1715A" w:rsidRPr="00DA78CC" w:rsidRDefault="00D1715A" w:rsidP="00DA78CC">
            <w:pPr>
              <w:spacing w:after="0"/>
              <w:jc w:val="right"/>
              <w:rPr>
                <w:color w:val="777777"/>
                <w:sz w:val="20"/>
                <w:szCs w:val="20"/>
                <w:shd w:val="clear" w:color="auto" w:fill="FFFFFF"/>
              </w:rPr>
            </w:pPr>
            <w:r w:rsidRPr="00DA78CC">
              <w:rPr>
                <w:color w:val="333333"/>
                <w:sz w:val="20"/>
                <w:szCs w:val="20"/>
              </w:rPr>
              <w:t>0.0626</w:t>
            </w:r>
          </w:p>
        </w:tc>
        <w:tc>
          <w:tcPr>
            <w:tcW w:w="1128" w:type="dxa"/>
            <w:vAlign w:val="center"/>
          </w:tcPr>
          <w:p w14:paraId="0B79F2A1" w14:textId="44F9254A"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c>
          <w:tcPr>
            <w:tcW w:w="1129" w:type="dxa"/>
            <w:vAlign w:val="center"/>
          </w:tcPr>
          <w:p w14:paraId="605DC1DC" w14:textId="251873EE"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07E2F7AE" w14:textId="36244874"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29449120" w14:textId="28FC5F90" w:rsidR="00D1715A" w:rsidRPr="00DA78CC" w:rsidRDefault="00D1715A" w:rsidP="00DA78CC">
            <w:pPr>
              <w:spacing w:after="0"/>
              <w:jc w:val="right"/>
              <w:rPr>
                <w:color w:val="777777"/>
                <w:sz w:val="20"/>
                <w:szCs w:val="20"/>
                <w:shd w:val="clear" w:color="auto" w:fill="FFFFFF"/>
              </w:rPr>
            </w:pPr>
            <w:r w:rsidRPr="00DA78CC">
              <w:rPr>
                <w:color w:val="333333"/>
                <w:sz w:val="20"/>
                <w:szCs w:val="20"/>
              </w:rPr>
              <w:t>0.059</w:t>
            </w:r>
          </w:p>
        </w:tc>
      </w:tr>
      <w:tr w:rsidR="00D1715A" w14:paraId="69A188EA" w14:textId="77777777" w:rsidTr="00DA78CC">
        <w:trPr>
          <w:trHeight w:val="720"/>
        </w:trPr>
        <w:tc>
          <w:tcPr>
            <w:tcW w:w="2579" w:type="dxa"/>
            <w:vAlign w:val="center"/>
          </w:tcPr>
          <w:p w14:paraId="3F56858A" w14:textId="74EACD7C" w:rsidR="00D1715A" w:rsidRDefault="00D1715A" w:rsidP="00DA78CC">
            <w:pPr>
              <w:spacing w:after="0"/>
              <w:jc w:val="left"/>
              <w:rPr>
                <w:color w:val="777777"/>
                <w:shd w:val="clear" w:color="auto" w:fill="FFFFFF"/>
              </w:rPr>
            </w:pPr>
            <w:r>
              <w:rPr>
                <w:color w:val="333333"/>
              </w:rPr>
              <w:t>F under recommended ABC:</w:t>
            </w:r>
          </w:p>
        </w:tc>
        <w:tc>
          <w:tcPr>
            <w:tcW w:w="1128" w:type="dxa"/>
            <w:vAlign w:val="center"/>
          </w:tcPr>
          <w:p w14:paraId="754DCDCE" w14:textId="6ED9F465" w:rsidR="00D1715A" w:rsidRPr="00DA78CC" w:rsidRDefault="00D1715A" w:rsidP="00DA78CC">
            <w:pPr>
              <w:spacing w:after="0"/>
              <w:jc w:val="right"/>
              <w:rPr>
                <w:color w:val="777777"/>
                <w:sz w:val="20"/>
                <w:szCs w:val="20"/>
                <w:shd w:val="clear" w:color="auto" w:fill="FFFFFF"/>
              </w:rPr>
            </w:pPr>
            <w:r w:rsidRPr="00DA78CC">
              <w:rPr>
                <w:color w:val="333333"/>
                <w:sz w:val="20"/>
                <w:szCs w:val="20"/>
              </w:rPr>
              <w:t>0.056</w:t>
            </w:r>
          </w:p>
        </w:tc>
        <w:tc>
          <w:tcPr>
            <w:tcW w:w="1129" w:type="dxa"/>
            <w:vAlign w:val="center"/>
          </w:tcPr>
          <w:p w14:paraId="44DD4D66" w14:textId="3A81CBB1" w:rsidR="00D1715A" w:rsidRPr="00DA78CC" w:rsidRDefault="00D1715A" w:rsidP="00DA78CC">
            <w:pPr>
              <w:spacing w:after="0"/>
              <w:jc w:val="right"/>
              <w:rPr>
                <w:color w:val="777777"/>
                <w:sz w:val="20"/>
                <w:szCs w:val="20"/>
                <w:shd w:val="clear" w:color="auto" w:fill="FFFFFF"/>
              </w:rPr>
            </w:pPr>
            <w:r w:rsidRPr="00DA78CC">
              <w:rPr>
                <w:color w:val="333333"/>
                <w:sz w:val="20"/>
                <w:szCs w:val="20"/>
              </w:rPr>
              <w:t>0.0483</w:t>
            </w:r>
          </w:p>
        </w:tc>
        <w:tc>
          <w:tcPr>
            <w:tcW w:w="1128" w:type="dxa"/>
            <w:vAlign w:val="center"/>
          </w:tcPr>
          <w:p w14:paraId="78EF1BBE" w14:textId="207008AA" w:rsidR="00D1715A" w:rsidRPr="00DA78CC" w:rsidRDefault="00D1715A" w:rsidP="00DA78CC">
            <w:pPr>
              <w:spacing w:after="0"/>
              <w:jc w:val="right"/>
              <w:rPr>
                <w:color w:val="777777"/>
                <w:sz w:val="20"/>
                <w:szCs w:val="20"/>
                <w:shd w:val="clear" w:color="auto" w:fill="FFFFFF"/>
              </w:rPr>
            </w:pPr>
            <w:r w:rsidRPr="00DA78CC">
              <w:rPr>
                <w:color w:val="333333"/>
                <w:sz w:val="20"/>
                <w:szCs w:val="20"/>
              </w:rPr>
              <w:t>0.049</w:t>
            </w:r>
          </w:p>
        </w:tc>
        <w:tc>
          <w:tcPr>
            <w:tcW w:w="1129" w:type="dxa"/>
            <w:vAlign w:val="center"/>
          </w:tcPr>
          <w:p w14:paraId="08083220" w14:textId="0509208D"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8" w:type="dxa"/>
            <w:vAlign w:val="center"/>
          </w:tcPr>
          <w:p w14:paraId="3D77B0E5" w14:textId="4A327CF1" w:rsidR="00D1715A" w:rsidRPr="00DA78CC" w:rsidRDefault="00D1715A" w:rsidP="00DA78CC">
            <w:pPr>
              <w:spacing w:after="0"/>
              <w:jc w:val="right"/>
              <w:rPr>
                <w:color w:val="777777"/>
                <w:sz w:val="20"/>
                <w:szCs w:val="20"/>
                <w:shd w:val="clear" w:color="auto" w:fill="FFFFFF"/>
              </w:rPr>
            </w:pPr>
            <w:r w:rsidRPr="00DA78CC">
              <w:rPr>
                <w:color w:val="333333"/>
                <w:sz w:val="20"/>
                <w:szCs w:val="20"/>
              </w:rPr>
              <w:t>0.0591</w:t>
            </w:r>
          </w:p>
        </w:tc>
        <w:tc>
          <w:tcPr>
            <w:tcW w:w="1129" w:type="dxa"/>
            <w:vAlign w:val="center"/>
          </w:tcPr>
          <w:p w14:paraId="33CA0EAB" w14:textId="0DEFFA7A" w:rsidR="00D1715A" w:rsidRPr="00DA78CC" w:rsidRDefault="00D1715A" w:rsidP="00DA78CC">
            <w:pPr>
              <w:spacing w:after="0"/>
              <w:jc w:val="right"/>
              <w:rPr>
                <w:color w:val="777777"/>
                <w:sz w:val="20"/>
                <w:szCs w:val="20"/>
                <w:shd w:val="clear" w:color="auto" w:fill="FFFFFF"/>
              </w:rPr>
            </w:pPr>
            <w:r w:rsidRPr="00DA78CC">
              <w:rPr>
                <w:color w:val="333333"/>
                <w:sz w:val="20"/>
                <w:szCs w:val="20"/>
              </w:rPr>
              <w:t>0.0588</w:t>
            </w:r>
          </w:p>
        </w:tc>
      </w:tr>
    </w:tbl>
    <w:p w14:paraId="3BF28E46" w14:textId="77777777" w:rsidR="00D1715A" w:rsidRDefault="00D1715A" w:rsidP="00C64739">
      <w:pPr>
        <w:spacing w:after="0"/>
        <w:jc w:val="left"/>
        <w:rPr>
          <w:color w:val="777777"/>
          <w:shd w:val="clear" w:color="auto" w:fill="FFFFFF"/>
        </w:rPr>
      </w:pPr>
    </w:p>
    <w:p w14:paraId="58433024" w14:textId="3AAFAE2B" w:rsidR="00D1715A" w:rsidRDefault="00DA78CC" w:rsidP="00C64739">
      <w:pPr>
        <w:spacing w:after="0"/>
        <w:jc w:val="left"/>
        <w:rPr>
          <w:shd w:val="clear" w:color="auto" w:fill="FFFFFF"/>
        </w:rPr>
      </w:pPr>
      <w:r>
        <w:rPr>
          <w:shd w:val="clear" w:color="auto" w:fill="FFFFFF"/>
        </w:rPr>
        <w:lastRenderedPageBreak/>
        <w:t>Table 5</w:t>
      </w:r>
      <w:ins w:id="478" w:author="Ehresmann, Rhea K (DFG)" w:date="2023-08-16T15:31:00Z">
        <w:r w:rsidR="00D87094" w:rsidRPr="00A64C1B">
          <w:t>.–</w:t>
        </w:r>
      </w:ins>
      <w:del w:id="479" w:author="Ehresmann, Rhea K (DFG)" w:date="2023-08-16T15:31:00Z">
        <w:r w:rsidDel="00D87094">
          <w:rPr>
            <w:shd w:val="clear" w:color="auto" w:fill="FFFFFF"/>
          </w:rPr>
          <w:delText xml:space="preserve">: </w:delText>
        </w:r>
      </w:del>
      <w:r>
        <w:rPr>
          <w:shd w:val="clear" w:color="auto" w:fill="FFFFFF"/>
        </w:rPr>
        <w:t>Variable definitions for the statistical catch-at-age model.</w:t>
      </w:r>
    </w:p>
    <w:p w14:paraId="2001DFE2" w14:textId="77777777" w:rsidR="00DA78CC" w:rsidRDefault="00DA78CC" w:rsidP="00C64739">
      <w:pPr>
        <w:spacing w:after="0"/>
        <w:jc w:val="left"/>
        <w:rPr>
          <w:shd w:val="clear" w:color="auto" w:fill="FFFFFF"/>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7072"/>
      </w:tblGrid>
      <w:tr w:rsidR="00DA78CC" w:rsidRPr="00DA78CC" w14:paraId="1F16CBA4" w14:textId="77777777" w:rsidTr="00DA78CC">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A94CEF9" w14:textId="77777777" w:rsidR="00DA78CC" w:rsidRPr="00DA78CC" w:rsidRDefault="00DA78CC" w:rsidP="00DA78CC">
            <w:pPr>
              <w:spacing w:after="300"/>
              <w:jc w:val="left"/>
              <w:rPr>
                <w:b/>
                <w:bCs/>
                <w:color w:val="333333"/>
              </w:rPr>
            </w:pPr>
            <w:r w:rsidRPr="00DA78CC">
              <w:rPr>
                <w:b/>
                <w:bCs/>
                <w:color w:val="333333"/>
              </w:rPr>
              <w:t>Variable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D5186D" w14:textId="77777777" w:rsidR="00DA78CC" w:rsidRPr="00DA78CC" w:rsidRDefault="00DA78CC" w:rsidP="00DA78CC">
            <w:pPr>
              <w:spacing w:after="300"/>
              <w:jc w:val="left"/>
              <w:rPr>
                <w:b/>
                <w:bCs/>
                <w:color w:val="333333"/>
              </w:rPr>
            </w:pPr>
            <w:r w:rsidRPr="00DA78CC">
              <w:rPr>
                <w:b/>
                <w:bCs/>
                <w:color w:val="333333"/>
              </w:rPr>
              <w:t>Definition</w:t>
            </w:r>
          </w:p>
        </w:tc>
      </w:tr>
      <w:tr w:rsidR="00DA78CC" w:rsidRPr="00DA78CC" w14:paraId="34327E60"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488F1557" w14:textId="729B6E8B"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Indexing and model dimensions</w:t>
            </w:r>
          </w:p>
        </w:tc>
      </w:tr>
      <w:tr w:rsidR="00DA78CC" w:rsidRPr="00DA78CC" w14:paraId="4973816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270591" w14:textId="47156A3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40D333D" w14:textId="77777777" w:rsidR="00DA78CC" w:rsidRPr="00DA78CC" w:rsidRDefault="00DA78CC" w:rsidP="00DA78CC">
            <w:pPr>
              <w:spacing w:after="0"/>
              <w:jc w:val="left"/>
              <w:rPr>
                <w:color w:val="333333"/>
              </w:rPr>
            </w:pPr>
            <w:r w:rsidRPr="00DA78CC">
              <w:rPr>
                <w:color w:val="333333"/>
              </w:rPr>
              <w:t>Number of years in the model</w:t>
            </w:r>
          </w:p>
        </w:tc>
      </w:tr>
      <w:tr w:rsidR="00DA78CC" w:rsidRPr="00DA78CC" w14:paraId="0607CA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F3828E0" w14:textId="404A9B6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58851F1F" w14:textId="77777777" w:rsidR="00DA78CC" w:rsidRPr="00DA78CC" w:rsidRDefault="00DA78CC" w:rsidP="00DA78CC">
            <w:pPr>
              <w:spacing w:after="0"/>
              <w:jc w:val="left"/>
              <w:rPr>
                <w:color w:val="333333"/>
              </w:rPr>
            </w:pPr>
            <w:r w:rsidRPr="00DA78CC">
              <w:rPr>
                <w:color w:val="333333"/>
              </w:rPr>
              <w:t>Index for year in model equations</w:t>
            </w:r>
          </w:p>
        </w:tc>
      </w:tr>
      <w:tr w:rsidR="00DA78CC" w:rsidRPr="00DA78CC" w14:paraId="3C934E1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40161DB" w14:textId="09399CF0"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413F462" w14:textId="77777777" w:rsidR="00DA78CC" w:rsidRPr="00DA78CC" w:rsidRDefault="00DA78CC" w:rsidP="00DA78CC">
            <w:pPr>
              <w:spacing w:after="0"/>
              <w:jc w:val="left"/>
              <w:rPr>
                <w:color w:val="333333"/>
              </w:rPr>
            </w:pPr>
            <w:r w:rsidRPr="00DA78CC">
              <w:rPr>
                <w:color w:val="333333"/>
              </w:rPr>
              <w:t>Number of ages in the model</w:t>
            </w:r>
          </w:p>
        </w:tc>
      </w:tr>
      <w:tr w:rsidR="00DA78CC" w:rsidRPr="00DA78CC" w14:paraId="4CEF694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A286169" w14:textId="5DD3DC4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A2DDFCB" w14:textId="77777777" w:rsidR="00DA78CC" w:rsidRPr="00DA78CC" w:rsidRDefault="00DA78CC" w:rsidP="00DA78CC">
            <w:pPr>
              <w:spacing w:after="0"/>
              <w:jc w:val="left"/>
              <w:rPr>
                <w:color w:val="333333"/>
              </w:rPr>
            </w:pPr>
            <w:r w:rsidRPr="00DA78CC">
              <w:rPr>
                <w:color w:val="333333"/>
              </w:rPr>
              <w:t>Index for age in model equations</w:t>
            </w:r>
          </w:p>
        </w:tc>
      </w:tr>
      <w:tr w:rsidR="00DA78CC" w:rsidRPr="00DA78CC" w14:paraId="2F6FD8D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5BBDB" w14:textId="1E9719E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th-italic" w:hAnsi="MathJax_Math-italic"/>
                <w:i/>
                <w:iCs/>
                <w:color w:val="333333"/>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C2480D9" w14:textId="77777777" w:rsidR="00DA78CC" w:rsidRPr="00DA78CC" w:rsidRDefault="00DA78CC" w:rsidP="00DA78CC">
            <w:pPr>
              <w:spacing w:after="0"/>
              <w:jc w:val="left"/>
              <w:rPr>
                <w:color w:val="333333"/>
              </w:rPr>
            </w:pPr>
            <w:r w:rsidRPr="00DA78CC">
              <w:rPr>
                <w:color w:val="333333"/>
              </w:rPr>
              <w:t>Recruitment age (age-2)</w:t>
            </w:r>
          </w:p>
        </w:tc>
      </w:tr>
      <w:tr w:rsidR="00DA78CC" w:rsidRPr="00DA78CC" w14:paraId="3FD6853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0DE083E" w14:textId="3EAB0684"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in" w:hAnsi="MathJax_Main"/>
                <w:i/>
                <w:iCs/>
                <w:color w:val="333333"/>
                <w:sz w:val="17"/>
                <w:szCs w:val="17"/>
                <w:bdr w:val="none" w:sz="0" w:space="0" w:color="auto" w:frame="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0EF1A74" w14:textId="77777777" w:rsidR="00DA78CC" w:rsidRPr="00DA78CC" w:rsidRDefault="00DA78CC" w:rsidP="00DA78CC">
            <w:pPr>
              <w:spacing w:after="0"/>
              <w:jc w:val="left"/>
              <w:rPr>
                <w:color w:val="333333"/>
              </w:rPr>
            </w:pPr>
            <w:r w:rsidRPr="00DA78CC">
              <w:rPr>
                <w:color w:val="333333"/>
              </w:rPr>
              <w:t>Plus group age (age-31)</w:t>
            </w:r>
          </w:p>
        </w:tc>
      </w:tr>
      <w:tr w:rsidR="00DA78CC" w:rsidRPr="00DA78CC" w14:paraId="75014B3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3C18E36" w14:textId="4225C1D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379716D" w14:textId="77777777" w:rsidR="00DA78CC" w:rsidRPr="00DA78CC" w:rsidRDefault="00DA78CC" w:rsidP="00DA78CC">
            <w:pPr>
              <w:spacing w:after="0"/>
              <w:jc w:val="left"/>
              <w:rPr>
                <w:color w:val="333333"/>
              </w:rPr>
            </w:pPr>
            <w:r w:rsidRPr="00DA78CC">
              <w:rPr>
                <w:color w:val="333333"/>
              </w:rPr>
              <w:t>Index for length bin in model equations</w:t>
            </w:r>
          </w:p>
        </w:tc>
      </w:tr>
      <w:tr w:rsidR="00DA78CC" w:rsidRPr="00DA78CC" w14:paraId="3077819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DAEACE2" w14:textId="21001A47"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r w:rsidRPr="00DA78CC">
              <w:rPr>
                <w:rFonts w:ascii="MathJax_Main" w:hAnsi="MathJax_Main"/>
                <w:i/>
                <w:iCs/>
                <w:color w:val="333333"/>
                <w:sz w:val="22"/>
                <w:szCs w:val="22"/>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12B2D59" w14:textId="77777777" w:rsidR="00DA78CC" w:rsidRPr="00DA78CC" w:rsidRDefault="00DA78CC" w:rsidP="00DA78CC">
            <w:pPr>
              <w:spacing w:after="0"/>
              <w:jc w:val="left"/>
              <w:rPr>
                <w:color w:val="333333"/>
              </w:rPr>
            </w:pPr>
            <w:r w:rsidRPr="00DA78CC">
              <w:rPr>
                <w:color w:val="333333"/>
              </w:rPr>
              <w:t>Recruitment length bin (41 cm)</w:t>
            </w:r>
          </w:p>
        </w:tc>
      </w:tr>
      <w:tr w:rsidR="00DA78CC" w:rsidRPr="00DA78CC" w14:paraId="7DD5A4F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3B3DBB7" w14:textId="0C1B19E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600F576" w14:textId="77777777" w:rsidR="00DA78CC" w:rsidRPr="00DA78CC" w:rsidRDefault="00DA78CC" w:rsidP="00DA78CC">
            <w:pPr>
              <w:spacing w:after="0"/>
              <w:jc w:val="left"/>
              <w:rPr>
                <w:color w:val="333333"/>
              </w:rPr>
            </w:pPr>
            <w:r w:rsidRPr="00DA78CC">
              <w:rPr>
                <w:color w:val="333333"/>
              </w:rPr>
              <w:t>Plus group length bin (99 cm)</w:t>
            </w:r>
          </w:p>
        </w:tc>
      </w:tr>
      <w:tr w:rsidR="00DA78CC" w:rsidRPr="00DA78CC" w14:paraId="4BA51DA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27075B" w14:textId="366761E1"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fsh</w:t>
            </w:r>
          </w:p>
        </w:tc>
        <w:tc>
          <w:tcPr>
            <w:tcW w:w="0" w:type="auto"/>
            <w:tcBorders>
              <w:top w:val="single" w:sz="6" w:space="0" w:color="DDDDDD"/>
            </w:tcBorders>
            <w:shd w:val="clear" w:color="auto" w:fill="FFFFFF"/>
            <w:tcMar>
              <w:top w:w="120" w:type="dxa"/>
              <w:left w:w="120" w:type="dxa"/>
              <w:bottom w:w="120" w:type="dxa"/>
              <w:right w:w="120" w:type="dxa"/>
            </w:tcMar>
            <w:hideMark/>
          </w:tcPr>
          <w:p w14:paraId="5C51DD56" w14:textId="77777777" w:rsidR="00DA78CC" w:rsidRPr="00DA78CC" w:rsidRDefault="00DA78CC" w:rsidP="00DA78CC">
            <w:pPr>
              <w:spacing w:after="0"/>
              <w:jc w:val="left"/>
              <w:rPr>
                <w:color w:val="333333"/>
              </w:rPr>
            </w:pPr>
            <w:r w:rsidRPr="00DA78CC">
              <w:rPr>
                <w:color w:val="333333"/>
              </w:rPr>
              <w:t>NSEI longline fishery</w:t>
            </w:r>
          </w:p>
        </w:tc>
      </w:tr>
      <w:tr w:rsidR="00DA78CC" w:rsidRPr="00DA78CC" w14:paraId="4B5C71E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8709C91" w14:textId="6B7E0DD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srv</w:t>
            </w:r>
          </w:p>
        </w:tc>
        <w:tc>
          <w:tcPr>
            <w:tcW w:w="0" w:type="auto"/>
            <w:tcBorders>
              <w:top w:val="single" w:sz="6" w:space="0" w:color="DDDDDD"/>
            </w:tcBorders>
            <w:shd w:val="clear" w:color="auto" w:fill="FFFFFF"/>
            <w:tcMar>
              <w:top w:w="120" w:type="dxa"/>
              <w:left w:w="120" w:type="dxa"/>
              <w:bottom w:w="120" w:type="dxa"/>
              <w:right w:w="120" w:type="dxa"/>
            </w:tcMar>
            <w:hideMark/>
          </w:tcPr>
          <w:p w14:paraId="33331FEC" w14:textId="77777777" w:rsidR="00DA78CC" w:rsidRPr="00DA78CC" w:rsidRDefault="00DA78CC" w:rsidP="00DA78CC">
            <w:pPr>
              <w:spacing w:after="0"/>
              <w:jc w:val="left"/>
              <w:rPr>
                <w:color w:val="333333"/>
              </w:rPr>
            </w:pPr>
            <w:r w:rsidRPr="00DA78CC">
              <w:rPr>
                <w:color w:val="333333"/>
              </w:rPr>
              <w:t>ADF&amp;</w:t>
            </w:r>
            <w:del w:id="480" w:author="Ehresmann, Rhea K (DFG)" w:date="2023-08-16T15:31:00Z">
              <w:r w:rsidRPr="00DA78CC" w:rsidDel="00D87094">
                <w:rPr>
                  <w:color w:val="333333"/>
                </w:rPr>
                <w:delText>amp;</w:delText>
              </w:r>
            </w:del>
            <w:r w:rsidRPr="00DA78CC">
              <w:rPr>
                <w:color w:val="333333"/>
              </w:rPr>
              <w:t>G longline survey</w:t>
            </w:r>
          </w:p>
        </w:tc>
      </w:tr>
      <w:tr w:rsidR="00DA78CC" w:rsidRPr="00DA78CC" w14:paraId="7B5320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89BA14" w14:textId="3217480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MR</w:t>
            </w:r>
          </w:p>
        </w:tc>
        <w:tc>
          <w:tcPr>
            <w:tcW w:w="0" w:type="auto"/>
            <w:tcBorders>
              <w:top w:val="single" w:sz="6" w:space="0" w:color="DDDDDD"/>
            </w:tcBorders>
            <w:shd w:val="clear" w:color="auto" w:fill="FFFFFF"/>
            <w:tcMar>
              <w:top w:w="120" w:type="dxa"/>
              <w:left w:w="120" w:type="dxa"/>
              <w:bottom w:w="120" w:type="dxa"/>
              <w:right w:w="120" w:type="dxa"/>
            </w:tcMar>
            <w:hideMark/>
          </w:tcPr>
          <w:p w14:paraId="22B455FA" w14:textId="77777777" w:rsidR="00DA78CC" w:rsidRPr="00DA78CC" w:rsidRDefault="00DA78CC" w:rsidP="00DA78CC">
            <w:pPr>
              <w:spacing w:after="0"/>
              <w:jc w:val="left"/>
              <w:rPr>
                <w:color w:val="333333"/>
              </w:rPr>
            </w:pPr>
            <w:r w:rsidRPr="00DA78CC">
              <w:rPr>
                <w:color w:val="333333"/>
              </w:rPr>
              <w:t>Mark-recapture abundance</w:t>
            </w:r>
          </w:p>
        </w:tc>
      </w:tr>
      <w:tr w:rsidR="00DA78CC" w:rsidRPr="00DA78CC" w14:paraId="60911205"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3F23EEE8" w14:textId="05F76B86"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Parameters</w:t>
            </w:r>
          </w:p>
        </w:tc>
      </w:tr>
      <w:tr w:rsidR="00DA78CC" w:rsidRPr="00DA78CC" w14:paraId="3DEF128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86D3E8E" w14:textId="00FC0612" w:rsidR="00DA78CC" w:rsidRPr="00DA78CC" w:rsidRDefault="00DA78CC" w:rsidP="00DA78CC">
            <w:pPr>
              <w:spacing w:after="0"/>
              <w:jc w:val="left"/>
              <w:rPr>
                <w:color w:val="333333"/>
              </w:rPr>
            </w:pPr>
            <w:r>
              <w:rPr>
                <w:rFonts w:ascii="MathJax_Math-italic" w:hAnsi="MathJax_Math-italic"/>
                <w:color w:val="333333"/>
                <w:bdr w:val="none" w:sz="0" w:space="0" w:color="auto" w:frame="1"/>
              </w:rPr>
              <w:t>M</w:t>
            </w:r>
          </w:p>
        </w:tc>
        <w:tc>
          <w:tcPr>
            <w:tcW w:w="0" w:type="auto"/>
            <w:tcBorders>
              <w:top w:val="single" w:sz="6" w:space="0" w:color="DDDDDD"/>
            </w:tcBorders>
            <w:shd w:val="clear" w:color="auto" w:fill="FFFFFF"/>
            <w:tcMar>
              <w:top w:w="120" w:type="dxa"/>
              <w:left w:w="120" w:type="dxa"/>
              <w:bottom w:w="120" w:type="dxa"/>
              <w:right w:w="120" w:type="dxa"/>
            </w:tcMar>
            <w:hideMark/>
          </w:tcPr>
          <w:p w14:paraId="5205A746" w14:textId="77777777" w:rsidR="00DA78CC" w:rsidRPr="00DA78CC" w:rsidRDefault="00DA78CC" w:rsidP="00DA78CC">
            <w:pPr>
              <w:spacing w:after="0"/>
              <w:jc w:val="left"/>
              <w:rPr>
                <w:color w:val="333333"/>
              </w:rPr>
            </w:pPr>
            <w:r w:rsidRPr="00DA78CC">
              <w:rPr>
                <w:color w:val="333333"/>
              </w:rPr>
              <w:t>Instantaneous natural mortality</w:t>
            </w:r>
          </w:p>
        </w:tc>
      </w:tr>
      <w:tr w:rsidR="00DA78CC" w:rsidRPr="00DA78CC" w14:paraId="2C2D2A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6A6AD" w14:textId="092F2E18" w:rsidR="00DA78CC" w:rsidRPr="00DA78CC" w:rsidRDefault="00DA78CC" w:rsidP="00DA78CC">
            <w:pPr>
              <w:spacing w:after="0"/>
              <w:jc w:val="left"/>
              <w:rPr>
                <w:color w:val="333333"/>
              </w:rPr>
            </w:pPr>
            <w:r>
              <w:rPr>
                <w:rFonts w:ascii="MathJax_Math-italic" w:hAnsi="MathJax_Math-italic"/>
                <w:color w:val="333333"/>
                <w:bdr w:val="none" w:sz="0" w:space="0" w:color="auto" w:frame="1"/>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6F550852" w14:textId="77777777" w:rsidR="00DA78CC" w:rsidRPr="00DA78CC" w:rsidRDefault="00DA78CC" w:rsidP="00DA78CC">
            <w:pPr>
              <w:spacing w:after="0"/>
              <w:jc w:val="left"/>
              <w:rPr>
                <w:color w:val="333333"/>
              </w:rPr>
            </w:pPr>
            <w:r w:rsidRPr="00DA78CC">
              <w:rPr>
                <w:color w:val="333333"/>
              </w:rPr>
              <w:t>Instantaneous fishing mortality</w:t>
            </w:r>
          </w:p>
        </w:tc>
      </w:tr>
      <w:tr w:rsidR="00DA78CC" w:rsidRPr="00DA78CC" w14:paraId="56B89C6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BD57B2D" w14:textId="3ABE8D84" w:rsidR="00DA78CC" w:rsidRPr="00DA78CC" w:rsidRDefault="00DA78CC" w:rsidP="00DA78CC">
            <w:pPr>
              <w:spacing w:after="0"/>
              <w:jc w:val="left"/>
              <w:rPr>
                <w:color w:val="333333"/>
              </w:rPr>
            </w:pPr>
            <w:r>
              <w:rPr>
                <w:rFonts w:ascii="MathJax_Math-italic" w:hAnsi="MathJax_Math-italic"/>
                <w:color w:val="333333"/>
                <w:bdr w:val="none" w:sz="0" w:space="0" w:color="auto" w:frame="1"/>
              </w:rPr>
              <w:t>Z</w:t>
            </w:r>
          </w:p>
        </w:tc>
        <w:tc>
          <w:tcPr>
            <w:tcW w:w="0" w:type="auto"/>
            <w:tcBorders>
              <w:top w:val="single" w:sz="6" w:space="0" w:color="DDDDDD"/>
            </w:tcBorders>
            <w:shd w:val="clear" w:color="auto" w:fill="FFFFFF"/>
            <w:tcMar>
              <w:top w:w="120" w:type="dxa"/>
              <w:left w:w="120" w:type="dxa"/>
              <w:bottom w:w="120" w:type="dxa"/>
              <w:right w:w="120" w:type="dxa"/>
            </w:tcMar>
            <w:hideMark/>
          </w:tcPr>
          <w:p w14:paraId="27E35174" w14:textId="77777777" w:rsidR="00DA78CC" w:rsidRPr="00DA78CC" w:rsidRDefault="00DA78CC" w:rsidP="00DA78CC">
            <w:pPr>
              <w:spacing w:after="0"/>
              <w:jc w:val="left"/>
              <w:rPr>
                <w:color w:val="333333"/>
              </w:rPr>
            </w:pPr>
            <w:r w:rsidRPr="00DA78CC">
              <w:rPr>
                <w:color w:val="333333"/>
              </w:rPr>
              <w:t>Total instantaneous mortality</w:t>
            </w:r>
          </w:p>
        </w:tc>
      </w:tr>
      <w:tr w:rsidR="00DA78CC" w:rsidRPr="00DA78CC" w14:paraId="2C98FE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3548C96" w14:textId="4B8DD2DA" w:rsidR="00DA78CC" w:rsidRPr="00DA78CC" w:rsidRDefault="00DA78CC" w:rsidP="00DA78CC">
            <w:pPr>
              <w:spacing w:after="0"/>
              <w:jc w:val="left"/>
              <w:rPr>
                <w:color w:val="333333"/>
              </w:rPr>
            </w:pPr>
            <w:r>
              <w:rPr>
                <w:rFonts w:ascii="MathJax_Math-italic" w:hAnsi="MathJax_Math-italic"/>
                <w:color w:val="333333"/>
                <w:bdr w:val="none" w:sz="0" w:space="0" w:color="auto" w:frame="1"/>
              </w:rPr>
              <w:t>S</w:t>
            </w:r>
          </w:p>
        </w:tc>
        <w:tc>
          <w:tcPr>
            <w:tcW w:w="0" w:type="auto"/>
            <w:tcBorders>
              <w:top w:val="single" w:sz="6" w:space="0" w:color="DDDDDD"/>
            </w:tcBorders>
            <w:shd w:val="clear" w:color="auto" w:fill="FFFFFF"/>
            <w:tcMar>
              <w:top w:w="120" w:type="dxa"/>
              <w:left w:w="120" w:type="dxa"/>
              <w:bottom w:w="120" w:type="dxa"/>
              <w:right w:w="120" w:type="dxa"/>
            </w:tcMar>
            <w:hideMark/>
          </w:tcPr>
          <w:p w14:paraId="5DA20B51" w14:textId="77777777" w:rsidR="00DA78CC" w:rsidRPr="00DA78CC" w:rsidRDefault="00DA78CC" w:rsidP="00DA78CC">
            <w:pPr>
              <w:spacing w:after="0"/>
              <w:jc w:val="left"/>
              <w:rPr>
                <w:color w:val="333333"/>
              </w:rPr>
            </w:pPr>
            <w:r w:rsidRPr="00DA78CC">
              <w:rPr>
                <w:color w:val="333333"/>
              </w:rPr>
              <w:t>Total annual survival</w:t>
            </w:r>
          </w:p>
        </w:tc>
      </w:tr>
      <w:tr w:rsidR="00DA78CC" w:rsidRPr="00DA78CC" w14:paraId="74615B3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46601A2" w14:textId="73264201" w:rsidR="00DA78CC" w:rsidRPr="00DA78CC" w:rsidRDefault="00DA78CC" w:rsidP="00DA78CC">
            <w:pPr>
              <w:spacing w:after="0"/>
              <w:jc w:val="left"/>
              <w:rPr>
                <w:color w:val="333333"/>
              </w:rPr>
            </w:pPr>
            <w:r>
              <w:rPr>
                <w:rFonts w:ascii="MathJax_Math-italic" w:hAnsi="MathJax_Math-italic"/>
                <w:color w:val="333333"/>
                <w:bdr w:val="none" w:sz="0" w:space="0" w:color="auto" w:frame="1"/>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58594964" w14:textId="77777777" w:rsidR="00DA78CC" w:rsidRPr="00DA78CC" w:rsidRDefault="00DA78CC" w:rsidP="00DA78CC">
            <w:pPr>
              <w:spacing w:after="0"/>
              <w:jc w:val="left"/>
              <w:rPr>
                <w:color w:val="333333"/>
              </w:rPr>
            </w:pPr>
            <w:r w:rsidRPr="00DA78CC">
              <w:rPr>
                <w:color w:val="333333"/>
              </w:rPr>
              <w:t>Discard mortality</w:t>
            </w:r>
          </w:p>
        </w:tc>
      </w:tr>
      <w:tr w:rsidR="00DA78CC" w:rsidRPr="00DA78CC" w14:paraId="570DCB8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5F6322A" w14:textId="2175AEE8" w:rsidR="00DA78CC" w:rsidRPr="00DA78CC" w:rsidRDefault="00DA78CC" w:rsidP="00DA78CC">
            <w:pPr>
              <w:spacing w:after="0"/>
              <w:jc w:val="left"/>
              <w:rPr>
                <w:color w:val="333333"/>
              </w:rPr>
            </w:pPr>
            <w:r>
              <w:rPr>
                <w:rFonts w:ascii="MathJax_Math-italic" w:hAnsi="MathJax_Math-italic"/>
                <w:color w:val="333333"/>
                <w:bdr w:val="none" w:sz="0" w:space="0" w:color="auto" w:frame="1"/>
              </w:rPr>
              <w:t>S50</w:t>
            </w:r>
          </w:p>
        </w:tc>
        <w:tc>
          <w:tcPr>
            <w:tcW w:w="0" w:type="auto"/>
            <w:tcBorders>
              <w:top w:val="single" w:sz="6" w:space="0" w:color="DDDDDD"/>
            </w:tcBorders>
            <w:shd w:val="clear" w:color="auto" w:fill="FFFFFF"/>
            <w:tcMar>
              <w:top w:w="120" w:type="dxa"/>
              <w:left w:w="120" w:type="dxa"/>
              <w:bottom w:w="120" w:type="dxa"/>
              <w:right w:w="120" w:type="dxa"/>
            </w:tcMar>
            <w:hideMark/>
          </w:tcPr>
          <w:p w14:paraId="60EF4A99" w14:textId="77777777" w:rsidR="00DA78CC" w:rsidRPr="00DA78CC" w:rsidRDefault="00DA78CC" w:rsidP="00DA78CC">
            <w:pPr>
              <w:spacing w:after="0"/>
              <w:jc w:val="left"/>
              <w:rPr>
                <w:color w:val="333333"/>
              </w:rPr>
            </w:pPr>
            <w:r w:rsidRPr="00DA78CC">
              <w:rPr>
                <w:color w:val="333333"/>
              </w:rPr>
              <w:t>Age at which 50% of individuals are selected to the gear</w:t>
            </w:r>
          </w:p>
        </w:tc>
      </w:tr>
      <w:tr w:rsidR="00DA78CC" w:rsidRPr="00DA78CC" w14:paraId="467476F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454B10" w14:textId="7E6CA294" w:rsidR="00DA78CC" w:rsidRPr="00DA78CC" w:rsidRDefault="00DA78CC" w:rsidP="00DA78CC">
            <w:pPr>
              <w:spacing w:after="0"/>
              <w:jc w:val="left"/>
              <w:rPr>
                <w:color w:val="333333"/>
              </w:rPr>
            </w:pPr>
            <w:r>
              <w:rPr>
                <w:rFonts w:ascii="MathJax_Math-italic" w:hAnsi="MathJax_Math-italic"/>
                <w:color w:val="333333"/>
                <w:bdr w:val="none" w:sz="0" w:space="0" w:color="auto" w:frame="1"/>
              </w:rPr>
              <w:t>S95</w:t>
            </w:r>
          </w:p>
        </w:tc>
        <w:tc>
          <w:tcPr>
            <w:tcW w:w="0" w:type="auto"/>
            <w:tcBorders>
              <w:top w:val="single" w:sz="6" w:space="0" w:color="DDDDDD"/>
            </w:tcBorders>
            <w:shd w:val="clear" w:color="auto" w:fill="FFFFFF"/>
            <w:tcMar>
              <w:top w:w="120" w:type="dxa"/>
              <w:left w:w="120" w:type="dxa"/>
              <w:bottom w:w="120" w:type="dxa"/>
              <w:right w:w="120" w:type="dxa"/>
            </w:tcMar>
            <w:hideMark/>
          </w:tcPr>
          <w:p w14:paraId="485D82EC" w14:textId="77777777" w:rsidR="00DA78CC" w:rsidRPr="00DA78CC" w:rsidRDefault="00DA78CC" w:rsidP="00DA78CC">
            <w:pPr>
              <w:spacing w:after="0"/>
              <w:jc w:val="left"/>
              <w:rPr>
                <w:color w:val="333333"/>
              </w:rPr>
            </w:pPr>
            <w:r w:rsidRPr="00DA78CC">
              <w:rPr>
                <w:color w:val="333333"/>
              </w:rPr>
              <w:t>Age at which 95% of individuals are selected to the gear</w:t>
            </w:r>
          </w:p>
        </w:tc>
      </w:tr>
      <w:tr w:rsidR="00DA78CC" w:rsidRPr="00DA78CC" w14:paraId="1CCDDA2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D04DCC2" w14:textId="28A6042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lastRenderedPageBreak/>
              <w:t>δ</w:t>
            </w:r>
          </w:p>
        </w:tc>
        <w:tc>
          <w:tcPr>
            <w:tcW w:w="0" w:type="auto"/>
            <w:tcBorders>
              <w:top w:val="single" w:sz="6" w:space="0" w:color="DDDDDD"/>
            </w:tcBorders>
            <w:shd w:val="clear" w:color="auto" w:fill="FFFFFF"/>
            <w:tcMar>
              <w:top w:w="120" w:type="dxa"/>
              <w:left w:w="120" w:type="dxa"/>
              <w:bottom w:w="120" w:type="dxa"/>
              <w:right w:w="120" w:type="dxa"/>
            </w:tcMar>
            <w:hideMark/>
          </w:tcPr>
          <w:p w14:paraId="3E96086C" w14:textId="77777777" w:rsidR="00DA78CC" w:rsidRPr="00DA78CC" w:rsidRDefault="00DA78CC" w:rsidP="00DA78CC">
            <w:pPr>
              <w:spacing w:after="0"/>
              <w:jc w:val="left"/>
              <w:rPr>
                <w:color w:val="333333"/>
              </w:rPr>
            </w:pPr>
            <w:r w:rsidRPr="00DA78CC">
              <w:rPr>
                <w:color w:val="333333"/>
              </w:rPr>
              <w:t>Slope parameter in the logistic selectivity curve</w:t>
            </w:r>
          </w:p>
        </w:tc>
      </w:tr>
      <w:tr w:rsidR="00DA78CC" w:rsidRPr="00DA78CC" w14:paraId="6FFAEAE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369F26" w14:textId="2613CE2C"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q</w:t>
            </w:r>
          </w:p>
        </w:tc>
        <w:tc>
          <w:tcPr>
            <w:tcW w:w="0" w:type="auto"/>
            <w:tcBorders>
              <w:top w:val="single" w:sz="6" w:space="0" w:color="DDDDDD"/>
            </w:tcBorders>
            <w:shd w:val="clear" w:color="auto" w:fill="FFFFFF"/>
            <w:tcMar>
              <w:top w:w="120" w:type="dxa"/>
              <w:left w:w="120" w:type="dxa"/>
              <w:bottom w:w="120" w:type="dxa"/>
              <w:right w:w="120" w:type="dxa"/>
            </w:tcMar>
            <w:hideMark/>
          </w:tcPr>
          <w:p w14:paraId="6A84493F" w14:textId="77777777" w:rsidR="00DA78CC" w:rsidRPr="00DA78CC" w:rsidRDefault="00DA78CC" w:rsidP="00DA78CC">
            <w:pPr>
              <w:spacing w:after="0"/>
              <w:jc w:val="left"/>
              <w:rPr>
                <w:color w:val="333333"/>
              </w:rPr>
            </w:pPr>
            <w:r w:rsidRPr="00DA78CC">
              <w:rPr>
                <w:color w:val="333333"/>
              </w:rPr>
              <w:t>Catchability</w:t>
            </w:r>
          </w:p>
        </w:tc>
      </w:tr>
      <w:tr w:rsidR="00DA78CC" w:rsidRPr="00DA78CC" w14:paraId="13E333B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13554D" w14:textId="060AB05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68BC1E4C" w14:textId="77777777" w:rsidR="00DA78CC" w:rsidRPr="00DA78CC" w:rsidRDefault="00DA78CC" w:rsidP="00DA78CC">
            <w:pPr>
              <w:spacing w:after="0"/>
              <w:jc w:val="left"/>
              <w:rPr>
                <w:color w:val="333333"/>
              </w:rPr>
            </w:pPr>
            <w:r w:rsidRPr="00DA78CC">
              <w:rPr>
                <w:color w:val="333333"/>
              </w:rPr>
              <w:t>Mean log recruitment</w:t>
            </w:r>
          </w:p>
        </w:tc>
      </w:tr>
      <w:tr w:rsidR="00DA78CC" w:rsidRPr="00DA78CC" w14:paraId="14C7C0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E438864" w14:textId="4939079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τ</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FD40B71" w14:textId="77777777" w:rsidR="00DA78CC" w:rsidRPr="00DA78CC" w:rsidRDefault="00DA78CC" w:rsidP="00DA78CC">
            <w:pPr>
              <w:spacing w:after="0"/>
              <w:jc w:val="left"/>
              <w:rPr>
                <w:color w:val="333333"/>
              </w:rPr>
            </w:pPr>
            <w:r w:rsidRPr="00DA78CC">
              <w:rPr>
                <w:color w:val="333333"/>
              </w:rPr>
              <w:t>Log recruitment deviations</w:t>
            </w:r>
          </w:p>
        </w:tc>
      </w:tr>
      <w:tr w:rsidR="00DA78CC" w:rsidRPr="00DA78CC" w14:paraId="0D24CFF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E3E13A8" w14:textId="07E53FB5"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E84F12B" w14:textId="77777777" w:rsidR="00DA78CC" w:rsidRPr="00DA78CC" w:rsidRDefault="00DA78CC" w:rsidP="00DA78CC">
            <w:pPr>
              <w:spacing w:after="0"/>
              <w:jc w:val="left"/>
              <w:rPr>
                <w:color w:val="333333"/>
              </w:rPr>
            </w:pPr>
            <w:r w:rsidRPr="00DA78CC">
              <w:rPr>
                <w:color w:val="333333"/>
              </w:rPr>
              <w:t>Mean log initial numbers-at-age</w:t>
            </w:r>
          </w:p>
        </w:tc>
      </w:tr>
      <w:tr w:rsidR="00DA78CC" w:rsidRPr="00DA78CC" w14:paraId="5D943E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84C2727" w14:textId="56523C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ψ</w:t>
            </w:r>
            <w:r w:rsidRPr="00DA78CC">
              <w:rPr>
                <w:rFonts w:ascii="MathJax_Math-italic" w:hAnsi="MathJax_Math-italic"/>
                <w:i/>
                <w:iCs/>
                <w:color w:val="333333"/>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C86E1E0" w14:textId="77777777" w:rsidR="00DA78CC" w:rsidRPr="00DA78CC" w:rsidRDefault="00DA78CC" w:rsidP="00DA78CC">
            <w:pPr>
              <w:spacing w:after="0"/>
              <w:jc w:val="left"/>
              <w:rPr>
                <w:color w:val="333333"/>
              </w:rPr>
            </w:pPr>
            <w:r w:rsidRPr="00DA78CC">
              <w:rPr>
                <w:color w:val="333333"/>
              </w:rPr>
              <w:t>Log deviations of initial numbers-at-age</w:t>
            </w:r>
          </w:p>
        </w:tc>
      </w:tr>
      <w:tr w:rsidR="00DA78CC" w:rsidRPr="00DA78CC" w14:paraId="7BB7A43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B41706A" w14:textId="7C273F3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σ</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388259B1" w14:textId="77777777" w:rsidR="00DA78CC" w:rsidRPr="00DA78CC" w:rsidRDefault="00DA78CC" w:rsidP="00DA78CC">
            <w:pPr>
              <w:spacing w:after="0"/>
              <w:jc w:val="left"/>
              <w:rPr>
                <w:color w:val="333333"/>
              </w:rPr>
            </w:pPr>
            <w:r w:rsidRPr="00DA78CC">
              <w:rPr>
                <w:color w:val="333333"/>
              </w:rPr>
              <w:t>Variability in recruitment and initial numbers-at-age</w:t>
            </w:r>
          </w:p>
        </w:tc>
      </w:tr>
      <w:tr w:rsidR="00DA78CC" w:rsidRPr="00DA78CC" w14:paraId="5995177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F2354FA" w14:textId="3AAA3B0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197FDEDA" w14:textId="77777777" w:rsidR="00DA78CC" w:rsidRPr="00DA78CC" w:rsidRDefault="00DA78CC" w:rsidP="00DA78CC">
            <w:pPr>
              <w:spacing w:after="0"/>
              <w:jc w:val="left"/>
              <w:rPr>
                <w:color w:val="333333"/>
              </w:rPr>
            </w:pPr>
            <w:r w:rsidRPr="00DA78CC">
              <w:rPr>
                <w:color w:val="333333"/>
              </w:rPr>
              <w:t>Mean log fishing mortality</w:t>
            </w:r>
          </w:p>
        </w:tc>
      </w:tr>
      <w:tr w:rsidR="00DA78CC" w:rsidRPr="00DA78CC" w14:paraId="275355D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B28BB2" w14:textId="517DCA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ϕ</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27A6067B" w14:textId="77777777" w:rsidR="00DA78CC" w:rsidRPr="00DA78CC" w:rsidRDefault="00DA78CC" w:rsidP="00DA78CC">
            <w:pPr>
              <w:spacing w:after="0"/>
              <w:jc w:val="left"/>
              <w:rPr>
                <w:color w:val="333333"/>
              </w:rPr>
            </w:pPr>
            <w:r w:rsidRPr="00DA78CC">
              <w:rPr>
                <w:color w:val="333333"/>
              </w:rPr>
              <w:t>Log fishing mortality deviations</w:t>
            </w:r>
          </w:p>
        </w:tc>
      </w:tr>
      <w:tr w:rsidR="00DA78CC" w:rsidRPr="00DA78CC" w14:paraId="29E0A3D0"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3117CBD" w14:textId="61C48B3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θ</w:t>
            </w:r>
          </w:p>
        </w:tc>
        <w:tc>
          <w:tcPr>
            <w:tcW w:w="0" w:type="auto"/>
            <w:tcBorders>
              <w:top w:val="single" w:sz="6" w:space="0" w:color="DDDDDD"/>
            </w:tcBorders>
            <w:shd w:val="clear" w:color="auto" w:fill="FFFFFF"/>
            <w:tcMar>
              <w:top w:w="120" w:type="dxa"/>
              <w:left w:w="120" w:type="dxa"/>
              <w:bottom w:w="120" w:type="dxa"/>
              <w:right w:w="120" w:type="dxa"/>
            </w:tcMar>
            <w:hideMark/>
          </w:tcPr>
          <w:p w14:paraId="10EB31C2" w14:textId="77777777" w:rsidR="00DA78CC" w:rsidRPr="00DA78CC" w:rsidRDefault="00DA78CC" w:rsidP="00DA78CC">
            <w:pPr>
              <w:spacing w:after="0"/>
              <w:jc w:val="left"/>
              <w:rPr>
                <w:color w:val="333333"/>
              </w:rPr>
            </w:pPr>
            <w:r w:rsidRPr="00DA78CC">
              <w:rPr>
                <w:color w:val="333333"/>
              </w:rPr>
              <w:t>Dirichlet-multinomial parameter related to effective sample size</w:t>
            </w:r>
          </w:p>
        </w:tc>
      </w:tr>
      <w:tr w:rsidR="00DA78CC" w:rsidRPr="00DA78CC" w14:paraId="579523DA"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29F92F37" w14:textId="77777777" w:rsidR="00DA78CC" w:rsidRPr="00DA78CC" w:rsidRDefault="00DA78CC" w:rsidP="00DA78CC">
            <w:pPr>
              <w:spacing w:after="0"/>
              <w:jc w:val="left"/>
              <w:rPr>
                <w:color w:val="333333"/>
              </w:rPr>
            </w:pPr>
            <w:commentRangeStart w:id="481"/>
            <w:r w:rsidRPr="00DA78CC">
              <w:rPr>
                <w:rFonts w:ascii="MathJax_Main-italic" w:hAnsi="MathJax_Main-italic"/>
                <w:color w:val="333333"/>
                <w:bdr w:val="none" w:sz="0" w:space="0" w:color="auto" w:frame="1"/>
              </w:rPr>
              <w:t>Data and predicted variables</w:t>
            </w:r>
            <w:r w:rsidRPr="00DA78CC">
              <w:rPr>
                <w:color w:val="333333"/>
                <w:sz w:val="20"/>
                <w:szCs w:val="20"/>
                <w:bdr w:val="none" w:sz="0" w:space="0" w:color="auto" w:frame="1"/>
              </w:rPr>
              <w:t>Data and predicted variables</w:t>
            </w:r>
            <w:commentRangeEnd w:id="481"/>
            <w:r w:rsidR="00D87094">
              <w:rPr>
                <w:rStyle w:val="CommentReference"/>
              </w:rPr>
              <w:commentReference w:id="481"/>
            </w:r>
          </w:p>
        </w:tc>
      </w:tr>
      <w:tr w:rsidR="00DA78CC" w:rsidRPr="00DA78CC" w14:paraId="05E7FE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F8D37FE" w14:textId="7C238F55"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w</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37A9BDED" w14:textId="77777777" w:rsidR="00DA78CC" w:rsidRPr="00DA78CC" w:rsidRDefault="00DA78CC" w:rsidP="00DA78CC">
            <w:pPr>
              <w:spacing w:after="0"/>
              <w:jc w:val="left"/>
              <w:rPr>
                <w:color w:val="333333"/>
              </w:rPr>
            </w:pPr>
            <w:r w:rsidRPr="00DA78CC">
              <w:rPr>
                <w:color w:val="333333"/>
              </w:rPr>
              <w:t>Weight-at-age</w:t>
            </w:r>
          </w:p>
        </w:tc>
      </w:tr>
      <w:tr w:rsidR="00DA78CC" w:rsidRPr="00DA78CC" w14:paraId="4CBF086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02884D4" w14:textId="7B3EA90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1D7C831F" w14:textId="77777777" w:rsidR="00DA78CC" w:rsidRPr="00DA78CC" w:rsidRDefault="00DA78CC" w:rsidP="00DA78CC">
            <w:pPr>
              <w:spacing w:after="0"/>
              <w:jc w:val="left"/>
              <w:rPr>
                <w:color w:val="333333"/>
              </w:rPr>
            </w:pPr>
            <w:r w:rsidRPr="00DA78CC">
              <w:rPr>
                <w:color w:val="333333"/>
              </w:rPr>
              <w:t>Proportion mature-at-age</w:t>
            </w:r>
          </w:p>
        </w:tc>
      </w:tr>
      <w:tr w:rsidR="00DA78CC" w:rsidRPr="00DA78CC" w14:paraId="330DA50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7B1ACC8" w14:textId="2DE7B3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63E674C" w14:textId="77777777" w:rsidR="00DA78CC" w:rsidRPr="00DA78CC" w:rsidRDefault="00DA78CC" w:rsidP="00DA78CC">
            <w:pPr>
              <w:spacing w:after="0"/>
              <w:jc w:val="left"/>
              <w:rPr>
                <w:color w:val="333333"/>
              </w:rPr>
            </w:pPr>
            <w:r w:rsidRPr="00DA78CC">
              <w:rPr>
                <w:color w:val="333333"/>
              </w:rPr>
              <w:t>Proportion female-at-age</w:t>
            </w:r>
          </w:p>
        </w:tc>
      </w:tr>
      <w:tr w:rsidR="00DA78CC" w:rsidRPr="00DA78CC" w14:paraId="241DF48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D7FDB66" w14:textId="2CDF4C96"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1D10AF33" w14:textId="77777777" w:rsidR="00DA78CC" w:rsidRPr="00DA78CC" w:rsidRDefault="00DA78CC" w:rsidP="00DA78CC">
            <w:pPr>
              <w:spacing w:after="0"/>
              <w:jc w:val="left"/>
              <w:rPr>
                <w:color w:val="333333"/>
              </w:rPr>
            </w:pPr>
            <w:r w:rsidRPr="00DA78CC">
              <w:rPr>
                <w:color w:val="333333"/>
              </w:rPr>
              <w:t>Retention probability</w:t>
            </w:r>
          </w:p>
        </w:tc>
      </w:tr>
      <w:tr w:rsidR="00DA78CC" w:rsidRPr="00DA78CC" w14:paraId="4B0A645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C3A669D" w14:textId="0D89EAB7"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s</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77F55C6" w14:textId="77777777" w:rsidR="00DA78CC" w:rsidRPr="00DA78CC" w:rsidRDefault="00DA78CC" w:rsidP="00DA78CC">
            <w:pPr>
              <w:spacing w:after="0"/>
              <w:jc w:val="left"/>
              <w:rPr>
                <w:color w:val="333333"/>
              </w:rPr>
            </w:pPr>
            <w:r w:rsidRPr="00DA78CC">
              <w:rPr>
                <w:color w:val="333333"/>
              </w:rPr>
              <w:t>Selectivity-at-age</w:t>
            </w:r>
          </w:p>
        </w:tc>
      </w:tr>
      <w:tr w:rsidR="00DA78CC" w:rsidRPr="00DA78CC" w14:paraId="74801EF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8B96960" w14:textId="5CD04216"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Ω</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2C0C720D" w14:textId="77777777" w:rsidR="00DA78CC" w:rsidRPr="00DA78CC" w:rsidRDefault="00DA78CC" w:rsidP="00DA78CC">
            <w:pPr>
              <w:spacing w:after="0"/>
              <w:jc w:val="left"/>
              <w:rPr>
                <w:color w:val="333333"/>
              </w:rPr>
            </w:pPr>
            <w:r w:rsidRPr="00DA78CC">
              <w:rPr>
                <w:color w:val="333333"/>
              </w:rPr>
              <w:t>Ageing error matrix (proportion observed at age given the true age </w:t>
            </w:r>
            <w:r w:rsidRPr="00DA78CC">
              <w:rPr>
                <w:rFonts w:ascii="MathJax_Math-italic" w:hAnsi="MathJax_Math-italic"/>
                <w:color w:val="333333"/>
                <w:bdr w:val="none" w:sz="0" w:space="0" w:color="auto" w:frame="1"/>
              </w:rPr>
              <w:t>a</w:t>
            </w:r>
            <w:r w:rsidRPr="00DA78CC">
              <w:rPr>
                <w:rFonts w:ascii="MathJax_Main" w:hAnsi="MathJax_Main"/>
                <w:color w:val="333333"/>
                <w:sz w:val="17"/>
                <w:szCs w:val="17"/>
                <w:bdr w:val="none" w:sz="0" w:space="0" w:color="auto" w:frame="1"/>
              </w:rPr>
              <w:t>′</w:t>
            </w:r>
            <w:r w:rsidRPr="00DA78CC">
              <w:rPr>
                <w:color w:val="333333"/>
                <w:sz w:val="20"/>
                <w:szCs w:val="20"/>
                <w:bdr w:val="none" w:sz="0" w:space="0" w:color="auto" w:frame="1"/>
              </w:rPr>
              <w:t>a′</w:t>
            </w:r>
            <w:r w:rsidRPr="00DA78CC">
              <w:rPr>
                <w:color w:val="333333"/>
              </w:rPr>
              <w:t>)</w:t>
            </w:r>
          </w:p>
        </w:tc>
      </w:tr>
      <w:tr w:rsidR="00DA78CC" w:rsidRPr="00DA78CC" w14:paraId="711AFC7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308CB8" w14:textId="3C8420F5"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Λ</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l</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k</w:t>
            </w:r>
          </w:p>
        </w:tc>
        <w:tc>
          <w:tcPr>
            <w:tcW w:w="0" w:type="auto"/>
            <w:tcBorders>
              <w:top w:val="single" w:sz="6" w:space="0" w:color="DDDDDD"/>
            </w:tcBorders>
            <w:shd w:val="clear" w:color="auto" w:fill="FFFFFF"/>
            <w:tcMar>
              <w:top w:w="120" w:type="dxa"/>
              <w:left w:w="120" w:type="dxa"/>
              <w:bottom w:w="120" w:type="dxa"/>
              <w:right w:w="120" w:type="dxa"/>
            </w:tcMar>
            <w:hideMark/>
          </w:tcPr>
          <w:p w14:paraId="4B936874" w14:textId="77777777" w:rsidR="00DA78CC" w:rsidRPr="00DA78CC" w:rsidRDefault="00DA78CC" w:rsidP="00DA78CC">
            <w:pPr>
              <w:spacing w:after="0"/>
              <w:jc w:val="left"/>
              <w:rPr>
                <w:color w:val="333333"/>
              </w:rPr>
            </w:pPr>
            <w:r w:rsidRPr="00DA78CC">
              <w:rPr>
                <w:color w:val="333333"/>
              </w:rPr>
              <w:t>Age-length key (proportion in length bin given age and sex)</w:t>
            </w:r>
          </w:p>
        </w:tc>
      </w:tr>
      <w:tr w:rsidR="00DA78CC" w:rsidRPr="00DA78CC" w14:paraId="68E7D2F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35512CA" w14:textId="33F11E1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61BE9F08" w14:textId="77777777" w:rsidR="00DA78CC" w:rsidRPr="00DA78CC" w:rsidRDefault="00DA78CC" w:rsidP="00DA78CC">
            <w:pPr>
              <w:spacing w:after="0"/>
              <w:jc w:val="left"/>
              <w:rPr>
                <w:color w:val="333333"/>
              </w:rPr>
            </w:pPr>
            <w:r w:rsidRPr="00DA78CC">
              <w:rPr>
                <w:color w:val="333333"/>
              </w:rPr>
              <w:t>Numbers-at-age</w:t>
            </w:r>
          </w:p>
        </w:tc>
      </w:tr>
      <w:tr w:rsidR="00DA78CC" w:rsidRPr="00DA78CC" w14:paraId="393FFB0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953E80" w14:textId="441D007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188B7624" w14:textId="77777777" w:rsidR="00DA78CC" w:rsidRPr="00DA78CC" w:rsidRDefault="00DA78CC" w:rsidP="00DA78CC">
            <w:pPr>
              <w:spacing w:after="0"/>
              <w:jc w:val="left"/>
              <w:rPr>
                <w:color w:val="333333"/>
              </w:rPr>
            </w:pPr>
            <w:r w:rsidRPr="00DA78CC">
              <w:rPr>
                <w:color w:val="333333"/>
              </w:rPr>
              <w:t>Landed catch in numbers-at-age</w:t>
            </w:r>
          </w:p>
        </w:tc>
      </w:tr>
      <w:tr w:rsidR="00DA78CC" w:rsidRPr="00DA78CC" w14:paraId="11F8C88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68EEF7F" w14:textId="582569A2" w:rsidR="00DA78CC" w:rsidRPr="00DA78CC" w:rsidRDefault="009D35B0" w:rsidP="00DA78CC">
            <w:pPr>
              <w:spacing w:after="0"/>
              <w:jc w:val="left"/>
              <w:rPr>
                <w:i/>
                <w:iCs/>
                <w:color w:val="333333"/>
                <w:sz w:val="22"/>
                <w:szCs w:val="22"/>
              </w:rPr>
            </w:pPr>
            <w:r w:rsidRPr="009D35B0">
              <w:rPr>
                <w:i/>
                <w:iCs/>
                <w:color w:val="333333"/>
                <w:sz w:val="22"/>
                <w:szCs w:val="22"/>
              </w:rPr>
              <w:t xml:space="preserve">I,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1486C9CF" w14:textId="40331875" w:rsidR="00DA78CC" w:rsidRPr="00DA78CC" w:rsidRDefault="00DA78CC" w:rsidP="00DA78CC">
            <w:pPr>
              <w:spacing w:after="0"/>
              <w:jc w:val="left"/>
              <w:rPr>
                <w:color w:val="333333"/>
              </w:rPr>
            </w:pPr>
            <w:r w:rsidRPr="00DA78CC">
              <w:rPr>
                <w:color w:val="333333"/>
              </w:rPr>
              <w:t>Indices of abundance,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r w:rsidRPr="00DA78CC">
              <w:rPr>
                <w:color w:val="333333"/>
              </w:rPr>
              <w:t> are predicted values</w:t>
            </w:r>
          </w:p>
        </w:tc>
      </w:tr>
      <w:tr w:rsidR="00DA78CC" w:rsidRPr="00DA78CC" w14:paraId="5408856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3234C5" w14:textId="183F54C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711F2CD9" w14:textId="6848E82D" w:rsidR="00DA78CC" w:rsidRPr="00DA78CC" w:rsidRDefault="00DA78CC" w:rsidP="00DA78CC">
            <w:pPr>
              <w:spacing w:after="0"/>
              <w:jc w:val="left"/>
              <w:rPr>
                <w:color w:val="333333"/>
              </w:rPr>
            </w:pPr>
            <w:r w:rsidRPr="00DA78CC">
              <w:rPr>
                <w:color w:val="333333"/>
              </w:rPr>
              <w:t>Age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r w:rsidRPr="00DA78CC">
              <w:rPr>
                <w:color w:val="333333"/>
              </w:rPr>
              <w:t> are predicted values</w:t>
            </w:r>
          </w:p>
        </w:tc>
      </w:tr>
      <w:tr w:rsidR="00DA78CC" w:rsidRPr="00DA78CC" w14:paraId="13225E6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5F1C083" w14:textId="21384F8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lastRenderedPageBreak/>
              <w:t>P</w:t>
            </w:r>
            <w:r w:rsidRPr="00DA78CC">
              <w:rPr>
                <w:rFonts w:ascii="MathJax_Math-italic" w:hAnsi="MathJax_Math-italic"/>
                <w:i/>
                <w:iCs/>
                <w:color w:val="333333"/>
                <w:sz w:val="22"/>
                <w:szCs w:val="22"/>
                <w:bdr w:val="none" w:sz="0" w:space="0" w:color="auto" w:frame="1"/>
                <w:vertAlign w:val="subscript"/>
              </w:rPr>
              <w:t>l</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06735F79" w14:textId="78411F10" w:rsidR="00DA78CC" w:rsidRPr="00DA78CC" w:rsidRDefault="00DA78CC" w:rsidP="00DA78CC">
            <w:pPr>
              <w:spacing w:after="0"/>
              <w:jc w:val="left"/>
              <w:rPr>
                <w:color w:val="333333"/>
              </w:rPr>
            </w:pPr>
            <w:r w:rsidRPr="00DA78CC">
              <w:rPr>
                <w:color w:val="333333"/>
              </w:rPr>
              <w:t>Length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r w:rsidRPr="00DA78CC">
              <w:rPr>
                <w:color w:val="333333"/>
              </w:rPr>
              <w:t> are predicted values</w:t>
            </w:r>
          </w:p>
        </w:tc>
      </w:tr>
      <w:tr w:rsidR="00DA78CC" w:rsidRPr="00DA78CC" w14:paraId="2A45BD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88D61A7" w14:textId="2013CF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Y</w:t>
            </w:r>
            <w:r w:rsidRPr="00DA78CC">
              <w:rPr>
                <w:i/>
                <w:iCs/>
                <w:color w:val="333333"/>
                <w:sz w:val="22"/>
                <w:szCs w:val="22"/>
              </w:rPr>
              <w:t>,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52E80647" w14:textId="6B0AF5AB" w:rsidR="00DA78CC" w:rsidRPr="00DA78CC" w:rsidRDefault="00DA78CC" w:rsidP="00DA78CC">
            <w:pPr>
              <w:spacing w:after="0"/>
              <w:jc w:val="left"/>
              <w:rPr>
                <w:color w:val="333333"/>
              </w:rPr>
            </w:pPr>
            <w:r w:rsidRPr="00DA78CC">
              <w:rPr>
                <w:color w:val="333333"/>
              </w:rPr>
              <w:t>Landed catch biomass,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r w:rsidRPr="00DA78CC">
              <w:rPr>
                <w:color w:val="333333"/>
              </w:rPr>
              <w:t> are predicted values</w:t>
            </w:r>
          </w:p>
        </w:tc>
      </w:tr>
      <w:tr w:rsidR="00DA78CC" w:rsidRPr="00DA78CC" w14:paraId="4E2EE7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09677D6" w14:textId="25006414" w:rsidR="00DA78CC" w:rsidRPr="00DA78CC" w:rsidRDefault="00000000" w:rsidP="00DA78CC">
            <w:pPr>
              <w:spacing w:after="0"/>
              <w:jc w:val="left"/>
              <w:rPr>
                <w:i/>
                <w:iCs/>
                <w:color w:val="333333"/>
                <w:sz w:val="22"/>
                <w:szCs w:val="22"/>
              </w:rPr>
            </w:pPr>
            <m:oMathPara>
              <m:oMath>
                <m:acc>
                  <m:accPr>
                    <m:ctrlPr>
                      <w:rPr>
                        <w:rFonts w:ascii="Cambria Math" w:hAnsi="Cambria Math"/>
                        <w:i/>
                        <w:iCs/>
                        <w:color w:val="333333"/>
                        <w:sz w:val="22"/>
                        <w:szCs w:val="22"/>
                      </w:rPr>
                    </m:ctrlPr>
                  </m:accPr>
                  <m:e>
                    <m:r>
                      <w:rPr>
                        <w:rFonts w:ascii="Cambria Math" w:hAnsi="Cambria Math"/>
                        <w:color w:val="333333"/>
                        <w:sz w:val="22"/>
                        <w:szCs w:val="22"/>
                      </w:rPr>
                      <m:t>W</m:t>
                    </m:r>
                  </m:e>
                </m:acc>
              </m:oMath>
            </m:oMathPara>
          </w:p>
        </w:tc>
        <w:tc>
          <w:tcPr>
            <w:tcW w:w="0" w:type="auto"/>
            <w:tcBorders>
              <w:top w:val="single" w:sz="6" w:space="0" w:color="DDDDDD"/>
            </w:tcBorders>
            <w:shd w:val="clear" w:color="auto" w:fill="FFFFFF"/>
            <w:tcMar>
              <w:top w:w="120" w:type="dxa"/>
              <w:left w:w="120" w:type="dxa"/>
              <w:bottom w:w="120" w:type="dxa"/>
              <w:right w:w="120" w:type="dxa"/>
            </w:tcMar>
            <w:hideMark/>
          </w:tcPr>
          <w:p w14:paraId="37804048" w14:textId="77777777" w:rsidR="00DA78CC" w:rsidRPr="00DA78CC" w:rsidRDefault="00DA78CC" w:rsidP="00DA78CC">
            <w:pPr>
              <w:spacing w:after="0"/>
              <w:jc w:val="left"/>
              <w:rPr>
                <w:color w:val="333333"/>
              </w:rPr>
            </w:pPr>
            <w:r w:rsidRPr="00DA78CC">
              <w:rPr>
                <w:color w:val="333333"/>
              </w:rPr>
              <w:t>Estimated mortality from discards (biomass)</w:t>
            </w:r>
          </w:p>
        </w:tc>
      </w:tr>
      <w:tr w:rsidR="00DA78CC" w:rsidRPr="00DA78CC" w14:paraId="761A50F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871B95B" w14:textId="0F290E5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λ</w:t>
            </w:r>
          </w:p>
        </w:tc>
        <w:tc>
          <w:tcPr>
            <w:tcW w:w="0" w:type="auto"/>
            <w:tcBorders>
              <w:top w:val="single" w:sz="6" w:space="0" w:color="DDDDDD"/>
            </w:tcBorders>
            <w:shd w:val="clear" w:color="auto" w:fill="FFFFFF"/>
            <w:tcMar>
              <w:top w:w="120" w:type="dxa"/>
              <w:left w:w="120" w:type="dxa"/>
              <w:bottom w:w="120" w:type="dxa"/>
              <w:right w:w="120" w:type="dxa"/>
            </w:tcMar>
            <w:hideMark/>
          </w:tcPr>
          <w:p w14:paraId="3DE0DA0F" w14:textId="77777777" w:rsidR="00DA78CC" w:rsidRPr="00DA78CC" w:rsidRDefault="00DA78CC" w:rsidP="00DA78CC">
            <w:pPr>
              <w:spacing w:after="0"/>
              <w:jc w:val="left"/>
              <w:rPr>
                <w:color w:val="333333"/>
              </w:rPr>
            </w:pPr>
            <w:r w:rsidRPr="00DA78CC">
              <w:rPr>
                <w:color w:val="333333"/>
              </w:rPr>
              <w:t>Weight for likelihood component</w:t>
            </w:r>
          </w:p>
        </w:tc>
      </w:tr>
      <w:tr w:rsidR="00DA78CC" w:rsidRPr="00DA78CC" w14:paraId="302E133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AA19DB9" w14:textId="35173402"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52CBBD1" w14:textId="77777777" w:rsidR="00DA78CC" w:rsidRPr="00DA78CC" w:rsidRDefault="00DA78CC" w:rsidP="00DA78CC">
            <w:pPr>
              <w:spacing w:after="0"/>
              <w:jc w:val="left"/>
              <w:rPr>
                <w:color w:val="333333"/>
              </w:rPr>
            </w:pPr>
            <w:r w:rsidRPr="00DA78CC">
              <w:rPr>
                <w:color w:val="333333"/>
              </w:rPr>
              <w:t>Likelihood</w:t>
            </w:r>
          </w:p>
        </w:tc>
      </w:tr>
      <w:tr w:rsidR="00DA78CC" w:rsidRPr="00DA78CC" w14:paraId="3E6D3C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A34FEF" w14:textId="563310DC"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ω</w:t>
            </w:r>
          </w:p>
        </w:tc>
        <w:tc>
          <w:tcPr>
            <w:tcW w:w="0" w:type="auto"/>
            <w:tcBorders>
              <w:top w:val="single" w:sz="6" w:space="0" w:color="DDDDDD"/>
            </w:tcBorders>
            <w:shd w:val="clear" w:color="auto" w:fill="FFFFFF"/>
            <w:tcMar>
              <w:top w:w="120" w:type="dxa"/>
              <w:left w:w="120" w:type="dxa"/>
              <w:bottom w:w="120" w:type="dxa"/>
              <w:right w:w="120" w:type="dxa"/>
            </w:tcMar>
            <w:hideMark/>
          </w:tcPr>
          <w:p w14:paraId="7E3E7DCE" w14:textId="77777777" w:rsidR="00DA78CC" w:rsidRPr="00DA78CC" w:rsidRDefault="00DA78CC" w:rsidP="00DA78CC">
            <w:pPr>
              <w:spacing w:after="0"/>
              <w:jc w:val="left"/>
              <w:rPr>
                <w:color w:val="333333"/>
              </w:rPr>
            </w:pPr>
            <w:r w:rsidRPr="00DA78CC">
              <w:rPr>
                <w:color w:val="333333"/>
              </w:rPr>
              <w:t>Effective sample size for age and length compositions</w:t>
            </w:r>
          </w:p>
        </w:tc>
      </w:tr>
      <w:tr w:rsidR="00DA78CC" w:rsidRPr="00DA78CC" w14:paraId="4CFD7FD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FC80C84" w14:textId="001AA37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89526C7" w14:textId="77777777" w:rsidR="00DA78CC" w:rsidRPr="00DA78CC" w:rsidRDefault="00DA78CC" w:rsidP="00DA78CC">
            <w:pPr>
              <w:spacing w:after="0"/>
              <w:jc w:val="left"/>
              <w:rPr>
                <w:color w:val="333333"/>
              </w:rPr>
            </w:pPr>
            <w:r w:rsidRPr="00DA78CC">
              <w:rPr>
                <w:color w:val="333333"/>
              </w:rPr>
              <w:t>Input sample size for Dirichlet-multinomial likelihood</w:t>
            </w:r>
          </w:p>
        </w:tc>
      </w:tr>
      <w:tr w:rsidR="00DA78CC" w:rsidRPr="00DA78CC" w14:paraId="1B38FDA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1DB232" w14:textId="18FEA48A"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7249FB42" w14:textId="77777777" w:rsidR="00DA78CC" w:rsidRPr="00DA78CC" w:rsidRDefault="00DA78CC" w:rsidP="00DA78CC">
            <w:pPr>
              <w:spacing w:after="0"/>
              <w:jc w:val="left"/>
              <w:rPr>
                <w:color w:val="333333"/>
              </w:rPr>
            </w:pPr>
            <w:r w:rsidRPr="00DA78CC">
              <w:rPr>
                <w:color w:val="333333"/>
              </w:rPr>
              <w:t>Small constant (0.00001)</w:t>
            </w:r>
          </w:p>
        </w:tc>
      </w:tr>
    </w:tbl>
    <w:p w14:paraId="4A806E7D" w14:textId="77777777" w:rsidR="00DA78CC" w:rsidRPr="00DA78CC" w:rsidRDefault="00DA78CC" w:rsidP="00C64739">
      <w:pPr>
        <w:spacing w:after="0"/>
        <w:jc w:val="left"/>
        <w:rPr>
          <w:shd w:val="clear" w:color="auto" w:fill="FFFFFF"/>
        </w:rPr>
      </w:pPr>
    </w:p>
    <w:p w14:paraId="67B5CF5C" w14:textId="440D9613" w:rsidR="00C64739" w:rsidRDefault="00C64739" w:rsidP="00C64739">
      <w:pPr>
        <w:spacing w:after="0"/>
        <w:jc w:val="left"/>
        <w:rPr>
          <w:rFonts w:eastAsia="Cambria"/>
          <w:sz w:val="22"/>
          <w:szCs w:val="22"/>
        </w:rPr>
      </w:pPr>
      <w:r>
        <w:br w:type="page"/>
      </w:r>
    </w:p>
    <w:p w14:paraId="3BACE7AE" w14:textId="4B4C57EE" w:rsidR="009D35B0" w:rsidRPr="009D35B0" w:rsidRDefault="009D35B0" w:rsidP="00680616">
      <w:pPr>
        <w:pStyle w:val="Caption"/>
        <w:ind w:firstLine="0"/>
      </w:pPr>
      <w:bookmarkStart w:id="482" w:name="_Toc44073700"/>
      <w:bookmarkStart w:id="483" w:name="_Toc79673338"/>
      <w:bookmarkStart w:id="484" w:name="_Toc105493503"/>
      <w:r>
        <w:lastRenderedPageBreak/>
        <w:t>Table 6</w:t>
      </w:r>
      <w:ins w:id="485" w:author="Ehresmann, Rhea K (DFG)" w:date="2023-08-16T15:33:00Z">
        <w:r w:rsidR="00C82166" w:rsidRPr="00A64C1B">
          <w:t>.–</w:t>
        </w:r>
      </w:ins>
      <w:del w:id="486" w:author="Ehresmann, Rhea K (DFG)" w:date="2023-08-16T15:33:00Z">
        <w:r w:rsidDel="00C82166">
          <w:delText xml:space="preserve">.  </w:delText>
        </w:r>
      </w:del>
      <w:r w:rsidRPr="009D35B0">
        <w:rPr>
          <w:shd w:val="clear" w:color="auto" w:fill="FFFFFF"/>
        </w:rPr>
        <w:t>A summary of data inputs to the mark-recapture models, including total individuals tagged (</w:t>
      </w:r>
      <w:r w:rsidRPr="009D35B0">
        <w:rPr>
          <w:rStyle w:val="Emphasis"/>
          <w:shd w:val="clear" w:color="auto" w:fill="FFFFFF"/>
        </w:rPr>
        <w:t>K</w:t>
      </w:r>
      <w:r w:rsidRPr="009D35B0">
        <w:rPr>
          <w:shd w:val="clear" w:color="auto" w:fill="FFFFFF"/>
        </w:rPr>
        <w:t>), the total number of tags remaining once size selectivity is accounted for (</w:t>
      </w:r>
      <w:r w:rsidRPr="009D35B0">
        <w:rPr>
          <w:rStyle w:val="mi"/>
          <w:rFonts w:ascii="MathJax_Math-italic" w:hAnsi="MathJax_Math-italic"/>
          <w:i/>
          <w:iCs/>
          <w:bdr w:val="none" w:sz="0" w:space="0" w:color="auto" w:frame="1"/>
          <w:shd w:val="clear" w:color="auto" w:fill="FFFFFF"/>
        </w:rPr>
        <w:t>K</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xml:space="preserve">), tags not available to the longline survey or fishery (captured in </w:t>
      </w:r>
      <w:ins w:id="487" w:author="Ehresmann, Rhea K (DFG)" w:date="2023-08-16T15:33:00Z">
        <w:r w:rsidR="00C82166">
          <w:rPr>
            <w:shd w:val="clear" w:color="auto" w:fill="FFFFFF"/>
          </w:rPr>
          <w:t>o</w:t>
        </w:r>
      </w:ins>
      <w:r w:rsidRPr="009D35B0">
        <w:rPr>
          <w:shd w:val="clear" w:color="auto" w:fill="FFFFFF"/>
        </w:rPr>
        <w:t>ther fisheries or outside Chatham, </w:t>
      </w:r>
      <w:r>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recaptured individuals in the longline survey and fishery (</w:t>
      </w:r>
      <w:r w:rsidRPr="009D35B0">
        <w:rPr>
          <w:i/>
          <w:iCs/>
          <w:shd w:val="clear" w:color="auto" w:fill="FFFFFF"/>
        </w:rPr>
        <w:t>k</w:t>
      </w:r>
      <w:r w:rsidRPr="009D35B0">
        <w:rPr>
          <w:i/>
          <w:iCs/>
          <w:shd w:val="clear" w:color="auto" w:fill="FFFFFF"/>
          <w:vertAlign w:val="subscript"/>
        </w:rPr>
        <w:t>sr</w:t>
      </w:r>
      <w:r>
        <w:rPr>
          <w:i/>
          <w:iCs/>
          <w:shd w:val="clear" w:color="auto" w:fill="FFFFFF"/>
          <w:vertAlign w:val="subscript"/>
        </w:rPr>
        <w:t>v</w:t>
      </w:r>
      <w:r>
        <w:rPr>
          <w:shd w:val="clear" w:color="auto" w:fill="FFFFFF"/>
        </w:rPr>
        <w:t xml:space="preserve"> and </w:t>
      </w:r>
      <w:r w:rsidRPr="009D35B0">
        <w:rPr>
          <w:i/>
          <w:iCs/>
          <w:shd w:val="clear" w:color="auto" w:fill="FFFFFF"/>
        </w:rPr>
        <w:t>k</w:t>
      </w:r>
      <w:r w:rsidRPr="009D35B0">
        <w:rPr>
          <w:i/>
          <w:iCs/>
          <w:shd w:val="clear" w:color="auto" w:fill="FFFFFF"/>
          <w:vertAlign w:val="subscript"/>
        </w:rPr>
        <w:t>fsh</w:t>
      </w:r>
      <w:r w:rsidRPr="009D35B0">
        <w:rPr>
          <w:shd w:val="clear" w:color="auto" w:fill="FFFFFF"/>
        </w:rPr>
        <w:t>), number of sampled individuals in the longline survey and fishery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and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tags not available to the fishery (captured outside Chatham or in other fisheries during the survey,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xml:space="preserve">, and tags </w:t>
      </w:r>
      <w:r>
        <w:rPr>
          <w:shd w:val="clear" w:color="auto" w:fill="FFFFFF"/>
        </w:rPr>
        <w:t>recaptured</w:t>
      </w:r>
      <w:r w:rsidRPr="009D35B0">
        <w:rPr>
          <w:shd w:val="clear" w:color="auto" w:fill="FFFFFF"/>
        </w:rPr>
        <w:t xml:space="preserve"> in other fisheries or outside Chatham during the fishery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for years with a tagging survey, 2005</w:t>
      </w:r>
      <w:ins w:id="488" w:author="Ehresmann, Rhea K (DFG)" w:date="2023-08-17T09:13:00Z">
        <w:r w:rsidR="00F4556A">
          <w:rPr>
            <w:shd w:val="clear" w:color="auto" w:fill="FFFFFF"/>
          </w:rPr>
          <w:t>–</w:t>
        </w:r>
      </w:ins>
      <w:del w:id="489" w:author="Ehresmann, Rhea K (DFG)" w:date="2023-08-17T09:13:00Z">
        <w:r w:rsidRPr="009D35B0" w:rsidDel="00F4556A">
          <w:rPr>
            <w:shd w:val="clear" w:color="auto" w:fill="FFFFFF"/>
          </w:rPr>
          <w:delText>-</w:delText>
        </w:r>
      </w:del>
      <w:r w:rsidRPr="009D35B0">
        <w:rPr>
          <w:shd w:val="clear" w:color="auto" w:fill="FFFFFF"/>
        </w:rPr>
        <w:t>2023.</w:t>
      </w:r>
    </w:p>
    <w:p w14:paraId="1B6918E3" w14:textId="77777777" w:rsidR="009D35B0" w:rsidRDefault="009D35B0"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
        <w:gridCol w:w="925"/>
        <w:gridCol w:w="925"/>
        <w:gridCol w:w="856"/>
        <w:gridCol w:w="866"/>
        <w:gridCol w:w="925"/>
        <w:gridCol w:w="878"/>
        <w:gridCol w:w="874"/>
        <w:gridCol w:w="996"/>
        <w:gridCol w:w="1216"/>
      </w:tblGrid>
      <w:tr w:rsidR="00D90914" w:rsidRPr="00D90914" w14:paraId="030670FD" w14:textId="77777777" w:rsidTr="000C25AD">
        <w:tc>
          <w:tcPr>
            <w:tcW w:w="935" w:type="dxa"/>
            <w:tcBorders>
              <w:top w:val="single" w:sz="4" w:space="0" w:color="auto"/>
              <w:bottom w:val="single" w:sz="4" w:space="0" w:color="auto"/>
            </w:tcBorders>
            <w:vAlign w:val="bottom"/>
          </w:tcPr>
          <w:p w14:paraId="4DB2F82F" w14:textId="4291F57A" w:rsidR="00D90914" w:rsidRPr="00D90914" w:rsidRDefault="00D90914" w:rsidP="00D90914">
            <w:pPr>
              <w:rPr>
                <w:b/>
                <w:bCs/>
              </w:rPr>
            </w:pPr>
            <w:r w:rsidRPr="00D90914">
              <w:rPr>
                <w:b/>
                <w:bCs/>
                <w:color w:val="333333"/>
              </w:rPr>
              <w:t>Year</w:t>
            </w:r>
          </w:p>
        </w:tc>
        <w:tc>
          <w:tcPr>
            <w:tcW w:w="935" w:type="dxa"/>
            <w:tcBorders>
              <w:top w:val="single" w:sz="4" w:space="0" w:color="auto"/>
              <w:bottom w:val="single" w:sz="4" w:space="0" w:color="auto"/>
            </w:tcBorders>
            <w:vAlign w:val="center"/>
          </w:tcPr>
          <w:p w14:paraId="65E7F831" w14:textId="17BE6574" w:rsidR="00D90914" w:rsidRPr="00D90914" w:rsidRDefault="00D90914" w:rsidP="000C25AD">
            <w:pPr>
              <w:jc w:val="center"/>
              <w:rPr>
                <w:b/>
                <w:bCs/>
                <w:i/>
                <w:iCs/>
              </w:rPr>
            </w:pPr>
            <w:r w:rsidRPr="00D90914">
              <w:rPr>
                <w:rStyle w:val="mi"/>
                <w:rFonts w:ascii="MathJax_Math-italic" w:hAnsi="MathJax_Math-italic"/>
                <w:b/>
                <w:bCs/>
                <w:i/>
                <w:iCs/>
                <w:color w:val="333333"/>
                <w:bdr w:val="none" w:sz="0" w:space="0" w:color="auto" w:frame="1"/>
              </w:rPr>
              <w:t>K</w:t>
            </w:r>
          </w:p>
        </w:tc>
        <w:tc>
          <w:tcPr>
            <w:tcW w:w="935" w:type="dxa"/>
            <w:tcBorders>
              <w:top w:val="single" w:sz="4" w:space="0" w:color="auto"/>
              <w:bottom w:val="single" w:sz="4" w:space="0" w:color="auto"/>
            </w:tcBorders>
            <w:vAlign w:val="center"/>
          </w:tcPr>
          <w:p w14:paraId="0F2956D5" w14:textId="1A33B228"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K</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3FF4D37D" w14:textId="7955E43B"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2E623F66" w14:textId="18D96362"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srv</w:t>
            </w:r>
          </w:p>
        </w:tc>
        <w:tc>
          <w:tcPr>
            <w:tcW w:w="935" w:type="dxa"/>
            <w:tcBorders>
              <w:top w:val="single" w:sz="4" w:space="0" w:color="auto"/>
              <w:bottom w:val="single" w:sz="4" w:space="0" w:color="auto"/>
            </w:tcBorders>
            <w:vAlign w:val="center"/>
          </w:tcPr>
          <w:p w14:paraId="0A26EF7E" w14:textId="10CDBE75"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12BE7A89" w14:textId="0EDF9FE1"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306F915E" w14:textId="7090BFFB"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fsh</w:t>
            </w:r>
          </w:p>
        </w:tc>
        <w:tc>
          <w:tcPr>
            <w:tcW w:w="935" w:type="dxa"/>
            <w:tcBorders>
              <w:top w:val="single" w:sz="4" w:space="0" w:color="auto"/>
              <w:bottom w:val="single" w:sz="4" w:space="0" w:color="auto"/>
            </w:tcBorders>
            <w:vAlign w:val="center"/>
          </w:tcPr>
          <w:p w14:paraId="43289472" w14:textId="03AD8489"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fsh</w:t>
            </w:r>
          </w:p>
        </w:tc>
        <w:tc>
          <w:tcPr>
            <w:tcW w:w="935" w:type="dxa"/>
            <w:tcBorders>
              <w:top w:val="single" w:sz="4" w:space="0" w:color="auto"/>
              <w:bottom w:val="single" w:sz="4" w:space="0" w:color="auto"/>
            </w:tcBorders>
            <w:vAlign w:val="center"/>
          </w:tcPr>
          <w:p w14:paraId="06D3B654" w14:textId="22BE9BBE"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fsh</w:t>
            </w:r>
          </w:p>
        </w:tc>
      </w:tr>
      <w:tr w:rsidR="00D90914" w14:paraId="447F8711" w14:textId="77777777" w:rsidTr="000C25AD">
        <w:tc>
          <w:tcPr>
            <w:tcW w:w="935" w:type="dxa"/>
            <w:tcBorders>
              <w:top w:val="single" w:sz="4" w:space="0" w:color="auto"/>
            </w:tcBorders>
          </w:tcPr>
          <w:p w14:paraId="29293D6E" w14:textId="0A25293D" w:rsidR="00D90914" w:rsidRDefault="00D90914" w:rsidP="00D90914">
            <w:r>
              <w:rPr>
                <w:color w:val="333333"/>
              </w:rPr>
              <w:t>2005</w:t>
            </w:r>
          </w:p>
        </w:tc>
        <w:tc>
          <w:tcPr>
            <w:tcW w:w="935" w:type="dxa"/>
            <w:tcBorders>
              <w:top w:val="single" w:sz="4" w:space="0" w:color="auto"/>
            </w:tcBorders>
            <w:vAlign w:val="center"/>
          </w:tcPr>
          <w:p w14:paraId="2E265C30" w14:textId="4EABD104" w:rsidR="00D90914" w:rsidRDefault="00D90914" w:rsidP="000C25AD">
            <w:pPr>
              <w:jc w:val="right"/>
            </w:pPr>
            <w:r>
              <w:rPr>
                <w:color w:val="333333"/>
              </w:rPr>
              <w:t>7,118</w:t>
            </w:r>
          </w:p>
        </w:tc>
        <w:tc>
          <w:tcPr>
            <w:tcW w:w="935" w:type="dxa"/>
            <w:tcBorders>
              <w:top w:val="single" w:sz="4" w:space="0" w:color="auto"/>
            </w:tcBorders>
            <w:vAlign w:val="center"/>
          </w:tcPr>
          <w:p w14:paraId="10AB62E6" w14:textId="307E67B6" w:rsidR="00D90914" w:rsidRDefault="00D90914" w:rsidP="000C25AD">
            <w:pPr>
              <w:jc w:val="right"/>
            </w:pPr>
            <w:r>
              <w:rPr>
                <w:color w:val="333333"/>
              </w:rPr>
              <w:t>7,118</w:t>
            </w:r>
          </w:p>
        </w:tc>
        <w:tc>
          <w:tcPr>
            <w:tcW w:w="935" w:type="dxa"/>
            <w:tcBorders>
              <w:top w:val="single" w:sz="4" w:space="0" w:color="auto"/>
            </w:tcBorders>
            <w:vAlign w:val="center"/>
          </w:tcPr>
          <w:p w14:paraId="19FDD3A5" w14:textId="7C5D821C" w:rsidR="00D90914" w:rsidRDefault="00D90914" w:rsidP="000C25AD">
            <w:pPr>
              <w:jc w:val="right"/>
            </w:pPr>
            <w:r>
              <w:rPr>
                <w:color w:val="333333"/>
              </w:rPr>
              <w:t>9</w:t>
            </w:r>
          </w:p>
        </w:tc>
        <w:tc>
          <w:tcPr>
            <w:tcW w:w="935" w:type="dxa"/>
            <w:tcBorders>
              <w:top w:val="single" w:sz="4" w:space="0" w:color="auto"/>
            </w:tcBorders>
            <w:vAlign w:val="center"/>
          </w:tcPr>
          <w:p w14:paraId="39AD1C5C" w14:textId="2A5579F0" w:rsidR="00D90914" w:rsidRDefault="00D90914" w:rsidP="000C25AD">
            <w:pPr>
              <w:jc w:val="right"/>
            </w:pPr>
            <w:r>
              <w:rPr>
                <w:color w:val="333333"/>
              </w:rPr>
              <w:t>0</w:t>
            </w:r>
          </w:p>
        </w:tc>
        <w:tc>
          <w:tcPr>
            <w:tcW w:w="935" w:type="dxa"/>
            <w:tcBorders>
              <w:top w:val="single" w:sz="4" w:space="0" w:color="auto"/>
            </w:tcBorders>
            <w:vAlign w:val="center"/>
          </w:tcPr>
          <w:p w14:paraId="4125D0D6" w14:textId="2C33B924" w:rsidR="00D90914" w:rsidRDefault="00D90914" w:rsidP="000C25AD">
            <w:pPr>
              <w:jc w:val="right"/>
            </w:pPr>
            <w:r>
              <w:rPr>
                <w:color w:val="333333"/>
              </w:rPr>
              <w:t>0</w:t>
            </w:r>
          </w:p>
        </w:tc>
        <w:tc>
          <w:tcPr>
            <w:tcW w:w="935" w:type="dxa"/>
            <w:tcBorders>
              <w:top w:val="single" w:sz="4" w:space="0" w:color="auto"/>
            </w:tcBorders>
            <w:vAlign w:val="center"/>
          </w:tcPr>
          <w:p w14:paraId="62C96C4B" w14:textId="57526275" w:rsidR="00D90914" w:rsidRDefault="00D90914" w:rsidP="000C25AD">
            <w:pPr>
              <w:jc w:val="right"/>
            </w:pPr>
            <w:r>
              <w:rPr>
                <w:color w:val="333333"/>
              </w:rPr>
              <w:t>104</w:t>
            </w:r>
          </w:p>
        </w:tc>
        <w:tc>
          <w:tcPr>
            <w:tcW w:w="935" w:type="dxa"/>
            <w:tcBorders>
              <w:top w:val="single" w:sz="4" w:space="0" w:color="auto"/>
            </w:tcBorders>
            <w:vAlign w:val="center"/>
          </w:tcPr>
          <w:p w14:paraId="644C6F2E" w14:textId="0E980E2E" w:rsidR="00D90914" w:rsidRDefault="00D90914" w:rsidP="000C25AD">
            <w:pPr>
              <w:jc w:val="right"/>
            </w:pPr>
            <w:r>
              <w:rPr>
                <w:color w:val="333333"/>
              </w:rPr>
              <w:t>690</w:t>
            </w:r>
          </w:p>
        </w:tc>
        <w:tc>
          <w:tcPr>
            <w:tcW w:w="935" w:type="dxa"/>
            <w:tcBorders>
              <w:top w:val="single" w:sz="4" w:space="0" w:color="auto"/>
            </w:tcBorders>
            <w:vAlign w:val="center"/>
          </w:tcPr>
          <w:p w14:paraId="6352342A" w14:textId="7A64AEDC" w:rsidR="00D90914" w:rsidRDefault="00D90914" w:rsidP="000C25AD">
            <w:pPr>
              <w:jc w:val="right"/>
            </w:pPr>
            <w:r>
              <w:rPr>
                <w:color w:val="333333"/>
              </w:rPr>
              <w:t>180,999</w:t>
            </w:r>
          </w:p>
        </w:tc>
        <w:tc>
          <w:tcPr>
            <w:tcW w:w="935" w:type="dxa"/>
            <w:tcBorders>
              <w:top w:val="single" w:sz="4" w:space="0" w:color="auto"/>
            </w:tcBorders>
            <w:vAlign w:val="center"/>
          </w:tcPr>
          <w:p w14:paraId="63A82425" w14:textId="039517F3" w:rsidR="00D90914" w:rsidRDefault="00D90914" w:rsidP="000C25AD">
            <w:pPr>
              <w:jc w:val="right"/>
            </w:pPr>
            <w:r>
              <w:rPr>
                <w:color w:val="333333"/>
              </w:rPr>
              <w:t>189</w:t>
            </w:r>
          </w:p>
        </w:tc>
      </w:tr>
      <w:tr w:rsidR="00D90914" w14:paraId="40008AEF" w14:textId="77777777" w:rsidTr="000C25AD">
        <w:tc>
          <w:tcPr>
            <w:tcW w:w="935" w:type="dxa"/>
          </w:tcPr>
          <w:p w14:paraId="6B6D7908" w14:textId="09C479A8" w:rsidR="00D90914" w:rsidRDefault="00D90914" w:rsidP="00D90914">
            <w:r>
              <w:rPr>
                <w:color w:val="333333"/>
              </w:rPr>
              <w:t>2006</w:t>
            </w:r>
          </w:p>
        </w:tc>
        <w:tc>
          <w:tcPr>
            <w:tcW w:w="935" w:type="dxa"/>
            <w:vAlign w:val="center"/>
          </w:tcPr>
          <w:p w14:paraId="61C90A49" w14:textId="517BD43C" w:rsidR="00D90914" w:rsidRDefault="00D90914" w:rsidP="000C25AD">
            <w:pPr>
              <w:jc w:val="right"/>
            </w:pPr>
            <w:r>
              <w:rPr>
                <w:color w:val="333333"/>
              </w:rPr>
              <w:t>5,325</w:t>
            </w:r>
          </w:p>
        </w:tc>
        <w:tc>
          <w:tcPr>
            <w:tcW w:w="935" w:type="dxa"/>
            <w:vAlign w:val="center"/>
          </w:tcPr>
          <w:p w14:paraId="789C7F63" w14:textId="1689D01A" w:rsidR="00D90914" w:rsidRDefault="00D90914" w:rsidP="000C25AD">
            <w:pPr>
              <w:jc w:val="right"/>
            </w:pPr>
            <w:r>
              <w:rPr>
                <w:color w:val="333333"/>
              </w:rPr>
              <w:t>5,325</w:t>
            </w:r>
          </w:p>
        </w:tc>
        <w:tc>
          <w:tcPr>
            <w:tcW w:w="935" w:type="dxa"/>
            <w:vAlign w:val="center"/>
          </w:tcPr>
          <w:p w14:paraId="26CFF63F" w14:textId="400121CE" w:rsidR="00D90914" w:rsidRDefault="00D90914" w:rsidP="000C25AD">
            <w:pPr>
              <w:jc w:val="right"/>
            </w:pPr>
            <w:r>
              <w:rPr>
                <w:color w:val="333333"/>
              </w:rPr>
              <w:t>3</w:t>
            </w:r>
          </w:p>
        </w:tc>
        <w:tc>
          <w:tcPr>
            <w:tcW w:w="935" w:type="dxa"/>
            <w:vAlign w:val="center"/>
          </w:tcPr>
          <w:p w14:paraId="13269D57" w14:textId="067AA3B2" w:rsidR="00D90914" w:rsidRDefault="00D90914" w:rsidP="000C25AD">
            <w:pPr>
              <w:jc w:val="right"/>
            </w:pPr>
            <w:r>
              <w:rPr>
                <w:color w:val="333333"/>
              </w:rPr>
              <w:t>0</w:t>
            </w:r>
          </w:p>
        </w:tc>
        <w:tc>
          <w:tcPr>
            <w:tcW w:w="935" w:type="dxa"/>
            <w:vAlign w:val="center"/>
          </w:tcPr>
          <w:p w14:paraId="4B6ECCE6" w14:textId="29E69E8F" w:rsidR="00D90914" w:rsidRDefault="00D90914" w:rsidP="000C25AD">
            <w:pPr>
              <w:jc w:val="right"/>
            </w:pPr>
            <w:r>
              <w:rPr>
                <w:color w:val="333333"/>
              </w:rPr>
              <w:t>0</w:t>
            </w:r>
          </w:p>
        </w:tc>
        <w:tc>
          <w:tcPr>
            <w:tcW w:w="935" w:type="dxa"/>
            <w:vAlign w:val="center"/>
          </w:tcPr>
          <w:p w14:paraId="74B77987" w14:textId="0F5DA4F3" w:rsidR="00D90914" w:rsidRDefault="00D90914" w:rsidP="000C25AD">
            <w:pPr>
              <w:jc w:val="right"/>
            </w:pPr>
            <w:r>
              <w:rPr>
                <w:color w:val="333333"/>
              </w:rPr>
              <w:t>46</w:t>
            </w:r>
          </w:p>
        </w:tc>
        <w:tc>
          <w:tcPr>
            <w:tcW w:w="935" w:type="dxa"/>
            <w:vAlign w:val="center"/>
          </w:tcPr>
          <w:p w14:paraId="3DBE386A" w14:textId="168DBF51" w:rsidR="00D90914" w:rsidRDefault="00D90914" w:rsidP="000C25AD">
            <w:pPr>
              <w:jc w:val="right"/>
            </w:pPr>
            <w:r>
              <w:rPr>
                <w:color w:val="333333"/>
              </w:rPr>
              <w:t>503</w:t>
            </w:r>
          </w:p>
        </w:tc>
        <w:tc>
          <w:tcPr>
            <w:tcW w:w="935" w:type="dxa"/>
            <w:vAlign w:val="center"/>
          </w:tcPr>
          <w:p w14:paraId="45870476" w14:textId="56F15360" w:rsidR="00D90914" w:rsidRDefault="00D90914" w:rsidP="000C25AD">
            <w:pPr>
              <w:jc w:val="right"/>
            </w:pPr>
            <w:r>
              <w:rPr>
                <w:color w:val="333333"/>
              </w:rPr>
              <w:t>203,878</w:t>
            </w:r>
          </w:p>
        </w:tc>
        <w:tc>
          <w:tcPr>
            <w:tcW w:w="935" w:type="dxa"/>
            <w:vAlign w:val="center"/>
          </w:tcPr>
          <w:p w14:paraId="67C3076B" w14:textId="031878A0" w:rsidR="00D90914" w:rsidRDefault="00D90914" w:rsidP="000C25AD">
            <w:pPr>
              <w:jc w:val="right"/>
            </w:pPr>
            <w:r>
              <w:rPr>
                <w:color w:val="333333"/>
              </w:rPr>
              <w:t>123</w:t>
            </w:r>
          </w:p>
        </w:tc>
      </w:tr>
      <w:tr w:rsidR="00D90914" w14:paraId="1F481831" w14:textId="77777777" w:rsidTr="000C25AD">
        <w:tc>
          <w:tcPr>
            <w:tcW w:w="935" w:type="dxa"/>
          </w:tcPr>
          <w:p w14:paraId="6FDEBE59" w14:textId="5CD83112" w:rsidR="00D90914" w:rsidRDefault="00D90914" w:rsidP="00D90914">
            <w:r>
              <w:rPr>
                <w:color w:val="333333"/>
              </w:rPr>
              <w:t>2007</w:t>
            </w:r>
          </w:p>
        </w:tc>
        <w:tc>
          <w:tcPr>
            <w:tcW w:w="935" w:type="dxa"/>
            <w:vAlign w:val="center"/>
          </w:tcPr>
          <w:p w14:paraId="4F396021" w14:textId="6CDF5A0D" w:rsidR="00D90914" w:rsidRDefault="00D90914" w:rsidP="000C25AD">
            <w:pPr>
              <w:jc w:val="right"/>
            </w:pPr>
            <w:r>
              <w:rPr>
                <w:color w:val="333333"/>
              </w:rPr>
              <w:t>6,158</w:t>
            </w:r>
          </w:p>
        </w:tc>
        <w:tc>
          <w:tcPr>
            <w:tcW w:w="935" w:type="dxa"/>
            <w:vAlign w:val="center"/>
          </w:tcPr>
          <w:p w14:paraId="6729BF4E" w14:textId="4F8EA5C0" w:rsidR="00D90914" w:rsidRDefault="00D90914" w:rsidP="000C25AD">
            <w:pPr>
              <w:jc w:val="right"/>
            </w:pPr>
            <w:r>
              <w:rPr>
                <w:color w:val="333333"/>
              </w:rPr>
              <w:t>6,055</w:t>
            </w:r>
          </w:p>
        </w:tc>
        <w:tc>
          <w:tcPr>
            <w:tcW w:w="935" w:type="dxa"/>
            <w:vAlign w:val="center"/>
          </w:tcPr>
          <w:p w14:paraId="479D1410" w14:textId="2E798880" w:rsidR="00D90914" w:rsidRDefault="00D90914" w:rsidP="000C25AD">
            <w:pPr>
              <w:jc w:val="right"/>
            </w:pPr>
            <w:r>
              <w:rPr>
                <w:color w:val="333333"/>
              </w:rPr>
              <w:t>2</w:t>
            </w:r>
          </w:p>
        </w:tc>
        <w:tc>
          <w:tcPr>
            <w:tcW w:w="935" w:type="dxa"/>
            <w:vAlign w:val="center"/>
          </w:tcPr>
          <w:p w14:paraId="701785E6" w14:textId="07765080" w:rsidR="00D90914" w:rsidRDefault="00D90914" w:rsidP="000C25AD">
            <w:pPr>
              <w:jc w:val="right"/>
            </w:pPr>
            <w:r>
              <w:rPr>
                <w:color w:val="333333"/>
              </w:rPr>
              <w:t>0</w:t>
            </w:r>
          </w:p>
        </w:tc>
        <w:tc>
          <w:tcPr>
            <w:tcW w:w="935" w:type="dxa"/>
            <w:vAlign w:val="center"/>
          </w:tcPr>
          <w:p w14:paraId="5178AB76" w14:textId="60FAE23D" w:rsidR="00D90914" w:rsidRDefault="00D90914" w:rsidP="000C25AD">
            <w:pPr>
              <w:jc w:val="right"/>
            </w:pPr>
            <w:r>
              <w:rPr>
                <w:color w:val="333333"/>
              </w:rPr>
              <w:t>0</w:t>
            </w:r>
          </w:p>
        </w:tc>
        <w:tc>
          <w:tcPr>
            <w:tcW w:w="935" w:type="dxa"/>
            <w:vAlign w:val="center"/>
          </w:tcPr>
          <w:p w14:paraId="1D569EB8" w14:textId="13C630A7" w:rsidR="00D90914" w:rsidRDefault="00D90914" w:rsidP="000C25AD">
            <w:pPr>
              <w:jc w:val="right"/>
            </w:pPr>
            <w:r>
              <w:rPr>
                <w:color w:val="333333"/>
              </w:rPr>
              <w:t>43</w:t>
            </w:r>
          </w:p>
        </w:tc>
        <w:tc>
          <w:tcPr>
            <w:tcW w:w="935" w:type="dxa"/>
            <w:vAlign w:val="center"/>
          </w:tcPr>
          <w:p w14:paraId="1F13ABF2" w14:textId="35453F20" w:rsidR="00D90914" w:rsidRDefault="00D90914" w:rsidP="000C25AD">
            <w:pPr>
              <w:jc w:val="right"/>
            </w:pPr>
            <w:r>
              <w:rPr>
                <w:color w:val="333333"/>
              </w:rPr>
              <w:t>335</w:t>
            </w:r>
          </w:p>
        </w:tc>
        <w:tc>
          <w:tcPr>
            <w:tcW w:w="935" w:type="dxa"/>
            <w:vAlign w:val="center"/>
          </w:tcPr>
          <w:p w14:paraId="50B8381B" w14:textId="3C937AE7" w:rsidR="00D90914" w:rsidRDefault="00D90914" w:rsidP="000C25AD">
            <w:pPr>
              <w:jc w:val="right"/>
            </w:pPr>
            <w:r>
              <w:rPr>
                <w:color w:val="333333"/>
              </w:rPr>
              <w:t>150,729</w:t>
            </w:r>
          </w:p>
        </w:tc>
        <w:tc>
          <w:tcPr>
            <w:tcW w:w="935" w:type="dxa"/>
            <w:vAlign w:val="center"/>
          </w:tcPr>
          <w:p w14:paraId="464D51CE" w14:textId="00DEC651" w:rsidR="00D90914" w:rsidRDefault="00D90914" w:rsidP="000C25AD">
            <w:pPr>
              <w:jc w:val="right"/>
            </w:pPr>
            <w:r>
              <w:rPr>
                <w:color w:val="333333"/>
              </w:rPr>
              <w:t>77</w:t>
            </w:r>
          </w:p>
        </w:tc>
      </w:tr>
      <w:tr w:rsidR="00D90914" w14:paraId="3879F69E" w14:textId="77777777" w:rsidTr="000C25AD">
        <w:tc>
          <w:tcPr>
            <w:tcW w:w="935" w:type="dxa"/>
          </w:tcPr>
          <w:p w14:paraId="2BD4C6CD" w14:textId="7D6AAF18" w:rsidR="00D90914" w:rsidRDefault="00D90914" w:rsidP="00D90914">
            <w:r>
              <w:rPr>
                <w:color w:val="333333"/>
              </w:rPr>
              <w:t>2008</w:t>
            </w:r>
          </w:p>
        </w:tc>
        <w:tc>
          <w:tcPr>
            <w:tcW w:w="935" w:type="dxa"/>
            <w:vAlign w:val="center"/>
          </w:tcPr>
          <w:p w14:paraId="1CDB6664" w14:textId="00CC293B" w:rsidR="00D90914" w:rsidRDefault="00D90914" w:rsidP="000C25AD">
            <w:pPr>
              <w:jc w:val="right"/>
            </w:pPr>
            <w:r>
              <w:rPr>
                <w:color w:val="333333"/>
              </w:rPr>
              <w:t>5,450</w:t>
            </w:r>
          </w:p>
        </w:tc>
        <w:tc>
          <w:tcPr>
            <w:tcW w:w="935" w:type="dxa"/>
            <w:vAlign w:val="center"/>
          </w:tcPr>
          <w:p w14:paraId="27F3BB7C" w14:textId="33565EAD" w:rsidR="00D90914" w:rsidRDefault="00D90914" w:rsidP="000C25AD">
            <w:pPr>
              <w:jc w:val="right"/>
            </w:pPr>
            <w:r>
              <w:rPr>
                <w:color w:val="333333"/>
              </w:rPr>
              <w:t>5,412</w:t>
            </w:r>
          </w:p>
        </w:tc>
        <w:tc>
          <w:tcPr>
            <w:tcW w:w="935" w:type="dxa"/>
            <w:vAlign w:val="center"/>
          </w:tcPr>
          <w:p w14:paraId="4C6C3D84" w14:textId="137AED11" w:rsidR="00D90914" w:rsidRDefault="00D90914" w:rsidP="000C25AD">
            <w:pPr>
              <w:jc w:val="right"/>
            </w:pPr>
            <w:r>
              <w:rPr>
                <w:color w:val="333333"/>
              </w:rPr>
              <w:t>4</w:t>
            </w:r>
          </w:p>
        </w:tc>
        <w:tc>
          <w:tcPr>
            <w:tcW w:w="935" w:type="dxa"/>
            <w:vAlign w:val="center"/>
          </w:tcPr>
          <w:p w14:paraId="6F80D701" w14:textId="6DE55876" w:rsidR="00D90914" w:rsidRDefault="00D90914" w:rsidP="000C25AD">
            <w:pPr>
              <w:jc w:val="right"/>
            </w:pPr>
            <w:r>
              <w:rPr>
                <w:color w:val="333333"/>
              </w:rPr>
              <w:t>40</w:t>
            </w:r>
          </w:p>
        </w:tc>
        <w:tc>
          <w:tcPr>
            <w:tcW w:w="935" w:type="dxa"/>
            <w:vAlign w:val="center"/>
          </w:tcPr>
          <w:p w14:paraId="3CC52A57" w14:textId="127FA0AB" w:rsidR="00D90914" w:rsidRDefault="00D90914" w:rsidP="000C25AD">
            <w:pPr>
              <w:jc w:val="right"/>
            </w:pPr>
            <w:r>
              <w:rPr>
                <w:color w:val="333333"/>
              </w:rPr>
              <w:t>15,319</w:t>
            </w:r>
          </w:p>
        </w:tc>
        <w:tc>
          <w:tcPr>
            <w:tcW w:w="935" w:type="dxa"/>
            <w:vAlign w:val="center"/>
          </w:tcPr>
          <w:p w14:paraId="72F61183" w14:textId="45436A4E" w:rsidR="00D90914" w:rsidRDefault="00D90914" w:rsidP="000C25AD">
            <w:pPr>
              <w:jc w:val="right"/>
            </w:pPr>
            <w:r>
              <w:rPr>
                <w:color w:val="333333"/>
              </w:rPr>
              <w:t>54</w:t>
            </w:r>
          </w:p>
        </w:tc>
        <w:tc>
          <w:tcPr>
            <w:tcW w:w="935" w:type="dxa"/>
            <w:vAlign w:val="center"/>
          </w:tcPr>
          <w:p w14:paraId="650ABA7C" w14:textId="4652164A" w:rsidR="00D90914" w:rsidRDefault="00D90914" w:rsidP="000C25AD">
            <w:pPr>
              <w:jc w:val="right"/>
            </w:pPr>
            <w:r>
              <w:rPr>
                <w:color w:val="333333"/>
              </w:rPr>
              <w:t>431</w:t>
            </w:r>
          </w:p>
        </w:tc>
        <w:tc>
          <w:tcPr>
            <w:tcW w:w="935" w:type="dxa"/>
            <w:vAlign w:val="center"/>
          </w:tcPr>
          <w:p w14:paraId="67A11677" w14:textId="562DFA8F" w:rsidR="00D90914" w:rsidRDefault="00D90914" w:rsidP="000C25AD">
            <w:pPr>
              <w:jc w:val="right"/>
            </w:pPr>
            <w:r>
              <w:rPr>
                <w:color w:val="333333"/>
              </w:rPr>
              <w:t>156,313</w:t>
            </w:r>
          </w:p>
        </w:tc>
        <w:tc>
          <w:tcPr>
            <w:tcW w:w="935" w:type="dxa"/>
            <w:vAlign w:val="center"/>
          </w:tcPr>
          <w:p w14:paraId="29E7B0E4" w14:textId="3CF22C72" w:rsidR="00D90914" w:rsidRDefault="00D90914" w:rsidP="000C25AD">
            <w:pPr>
              <w:jc w:val="right"/>
            </w:pPr>
            <w:r>
              <w:rPr>
                <w:color w:val="333333"/>
              </w:rPr>
              <w:t>104</w:t>
            </w:r>
          </w:p>
        </w:tc>
      </w:tr>
      <w:tr w:rsidR="00D90914" w14:paraId="34A65D35" w14:textId="77777777" w:rsidTr="000C25AD">
        <w:tc>
          <w:tcPr>
            <w:tcW w:w="935" w:type="dxa"/>
          </w:tcPr>
          <w:p w14:paraId="39F6D26E" w14:textId="319FEBDB" w:rsidR="00D90914" w:rsidRDefault="00D90914" w:rsidP="00D90914">
            <w:r>
              <w:rPr>
                <w:color w:val="333333"/>
              </w:rPr>
              <w:t>2009</w:t>
            </w:r>
          </w:p>
        </w:tc>
        <w:tc>
          <w:tcPr>
            <w:tcW w:w="935" w:type="dxa"/>
            <w:vAlign w:val="center"/>
          </w:tcPr>
          <w:p w14:paraId="4CF3A74B" w14:textId="5F27ED40" w:rsidR="00D90914" w:rsidRDefault="00D90914" w:rsidP="000C25AD">
            <w:pPr>
              <w:jc w:val="right"/>
            </w:pPr>
            <w:r>
              <w:rPr>
                <w:color w:val="333333"/>
              </w:rPr>
              <w:t>7,071</w:t>
            </w:r>
          </w:p>
        </w:tc>
        <w:tc>
          <w:tcPr>
            <w:tcW w:w="935" w:type="dxa"/>
            <w:vAlign w:val="center"/>
          </w:tcPr>
          <w:p w14:paraId="3A65C036" w14:textId="19C58F09" w:rsidR="00D90914" w:rsidRDefault="00D90914" w:rsidP="000C25AD">
            <w:pPr>
              <w:jc w:val="right"/>
            </w:pPr>
            <w:r>
              <w:rPr>
                <w:color w:val="333333"/>
              </w:rPr>
              <w:t>7,054</w:t>
            </w:r>
          </w:p>
        </w:tc>
        <w:tc>
          <w:tcPr>
            <w:tcW w:w="935" w:type="dxa"/>
            <w:vAlign w:val="center"/>
          </w:tcPr>
          <w:p w14:paraId="6C8BBAE5" w14:textId="4B0D1D7E" w:rsidR="00D90914" w:rsidRDefault="00D90914" w:rsidP="000C25AD">
            <w:pPr>
              <w:jc w:val="right"/>
            </w:pPr>
            <w:r>
              <w:rPr>
                <w:color w:val="333333"/>
              </w:rPr>
              <w:t>7</w:t>
            </w:r>
          </w:p>
        </w:tc>
        <w:tc>
          <w:tcPr>
            <w:tcW w:w="935" w:type="dxa"/>
            <w:vAlign w:val="center"/>
          </w:tcPr>
          <w:p w14:paraId="478DD6E1" w14:textId="513140B7" w:rsidR="00D90914" w:rsidRDefault="00D90914" w:rsidP="000C25AD">
            <w:pPr>
              <w:jc w:val="right"/>
            </w:pPr>
            <w:r>
              <w:rPr>
                <w:color w:val="333333"/>
              </w:rPr>
              <w:t>0</w:t>
            </w:r>
          </w:p>
        </w:tc>
        <w:tc>
          <w:tcPr>
            <w:tcW w:w="935" w:type="dxa"/>
            <w:vAlign w:val="center"/>
          </w:tcPr>
          <w:p w14:paraId="277960F6" w14:textId="698C936E" w:rsidR="00D90914" w:rsidRDefault="00D90914" w:rsidP="000C25AD">
            <w:pPr>
              <w:jc w:val="right"/>
            </w:pPr>
            <w:r>
              <w:rPr>
                <w:color w:val="333333"/>
              </w:rPr>
              <w:t>0</w:t>
            </w:r>
          </w:p>
        </w:tc>
        <w:tc>
          <w:tcPr>
            <w:tcW w:w="935" w:type="dxa"/>
            <w:vAlign w:val="center"/>
          </w:tcPr>
          <w:p w14:paraId="7689946E" w14:textId="5100D2D4" w:rsidR="00D90914" w:rsidRDefault="00D90914" w:rsidP="000C25AD">
            <w:pPr>
              <w:jc w:val="right"/>
            </w:pPr>
            <w:r>
              <w:rPr>
                <w:color w:val="333333"/>
              </w:rPr>
              <w:t>51</w:t>
            </w:r>
          </w:p>
        </w:tc>
        <w:tc>
          <w:tcPr>
            <w:tcW w:w="935" w:type="dxa"/>
            <w:vAlign w:val="center"/>
          </w:tcPr>
          <w:p w14:paraId="171042B7" w14:textId="27A4F020" w:rsidR="00D90914" w:rsidRDefault="00D90914" w:rsidP="000C25AD">
            <w:pPr>
              <w:jc w:val="right"/>
            </w:pPr>
            <w:r>
              <w:rPr>
                <w:color w:val="333333"/>
              </w:rPr>
              <w:t>285</w:t>
            </w:r>
          </w:p>
        </w:tc>
        <w:tc>
          <w:tcPr>
            <w:tcW w:w="935" w:type="dxa"/>
            <w:vAlign w:val="center"/>
          </w:tcPr>
          <w:p w14:paraId="65DC189B" w14:textId="7D9CBEAF" w:rsidR="00D90914" w:rsidRDefault="00D90914" w:rsidP="000C25AD">
            <w:pPr>
              <w:jc w:val="right"/>
            </w:pPr>
            <w:r>
              <w:rPr>
                <w:color w:val="333333"/>
              </w:rPr>
              <w:t>105,709</w:t>
            </w:r>
          </w:p>
        </w:tc>
        <w:tc>
          <w:tcPr>
            <w:tcW w:w="935" w:type="dxa"/>
            <w:vAlign w:val="center"/>
          </w:tcPr>
          <w:p w14:paraId="47A8E001" w14:textId="014C2F39" w:rsidR="00D90914" w:rsidRDefault="00D90914" w:rsidP="000C25AD">
            <w:pPr>
              <w:jc w:val="right"/>
            </w:pPr>
            <w:r>
              <w:rPr>
                <w:color w:val="333333"/>
              </w:rPr>
              <w:t>92</w:t>
            </w:r>
          </w:p>
        </w:tc>
      </w:tr>
      <w:tr w:rsidR="00D90914" w14:paraId="4DCF36B6" w14:textId="77777777" w:rsidTr="000C25AD">
        <w:tc>
          <w:tcPr>
            <w:tcW w:w="935" w:type="dxa"/>
          </w:tcPr>
          <w:p w14:paraId="6D5281BC" w14:textId="62BC43B2" w:rsidR="00D90914" w:rsidRDefault="00D90914" w:rsidP="00D90914">
            <w:r>
              <w:rPr>
                <w:color w:val="333333"/>
              </w:rPr>
              <w:t>2010</w:t>
            </w:r>
          </w:p>
        </w:tc>
        <w:tc>
          <w:tcPr>
            <w:tcW w:w="935" w:type="dxa"/>
            <w:vAlign w:val="center"/>
          </w:tcPr>
          <w:p w14:paraId="1147EE14" w14:textId="6B7DE106" w:rsidR="00D90914" w:rsidRDefault="00D90914" w:rsidP="000C25AD">
            <w:pPr>
              <w:jc w:val="right"/>
            </w:pPr>
            <w:r>
              <w:rPr>
                <w:color w:val="333333"/>
              </w:rPr>
              <w:t>7,443</w:t>
            </w:r>
          </w:p>
        </w:tc>
        <w:tc>
          <w:tcPr>
            <w:tcW w:w="935" w:type="dxa"/>
            <w:vAlign w:val="center"/>
          </w:tcPr>
          <w:p w14:paraId="0F853495" w14:textId="572E94EB" w:rsidR="00D90914" w:rsidRDefault="00D90914" w:rsidP="000C25AD">
            <w:pPr>
              <w:jc w:val="right"/>
            </w:pPr>
            <w:r>
              <w:rPr>
                <w:color w:val="333333"/>
              </w:rPr>
              <w:t>7,307</w:t>
            </w:r>
          </w:p>
        </w:tc>
        <w:tc>
          <w:tcPr>
            <w:tcW w:w="935" w:type="dxa"/>
            <w:vAlign w:val="center"/>
          </w:tcPr>
          <w:p w14:paraId="043EFE44" w14:textId="3113F162" w:rsidR="00D90914" w:rsidRDefault="00D90914" w:rsidP="000C25AD">
            <w:pPr>
              <w:jc w:val="right"/>
            </w:pPr>
            <w:r>
              <w:rPr>
                <w:color w:val="333333"/>
              </w:rPr>
              <w:t>4</w:t>
            </w:r>
          </w:p>
        </w:tc>
        <w:tc>
          <w:tcPr>
            <w:tcW w:w="935" w:type="dxa"/>
            <w:vAlign w:val="center"/>
          </w:tcPr>
          <w:p w14:paraId="7FAD2AC6" w14:textId="652019A9" w:rsidR="00D90914" w:rsidRDefault="00D90914" w:rsidP="000C25AD">
            <w:pPr>
              <w:jc w:val="right"/>
            </w:pPr>
            <w:r>
              <w:rPr>
                <w:color w:val="333333"/>
              </w:rPr>
              <w:t>54</w:t>
            </w:r>
          </w:p>
        </w:tc>
        <w:tc>
          <w:tcPr>
            <w:tcW w:w="935" w:type="dxa"/>
            <w:vAlign w:val="center"/>
          </w:tcPr>
          <w:p w14:paraId="314EF759" w14:textId="1B85592A" w:rsidR="00D90914" w:rsidRDefault="00D90914" w:rsidP="000C25AD">
            <w:pPr>
              <w:jc w:val="right"/>
            </w:pPr>
            <w:r>
              <w:rPr>
                <w:color w:val="333333"/>
              </w:rPr>
              <w:t>14,765</w:t>
            </w:r>
          </w:p>
        </w:tc>
        <w:tc>
          <w:tcPr>
            <w:tcW w:w="935" w:type="dxa"/>
            <w:vAlign w:val="center"/>
          </w:tcPr>
          <w:p w14:paraId="3D73F044" w14:textId="65BA61E5" w:rsidR="00D90914" w:rsidRDefault="00D90914" w:rsidP="000C25AD">
            <w:pPr>
              <w:jc w:val="right"/>
            </w:pPr>
            <w:r>
              <w:rPr>
                <w:color w:val="333333"/>
              </w:rPr>
              <w:t>60</w:t>
            </w:r>
          </w:p>
        </w:tc>
        <w:tc>
          <w:tcPr>
            <w:tcW w:w="935" w:type="dxa"/>
            <w:vAlign w:val="center"/>
          </w:tcPr>
          <w:p w14:paraId="23D53FDD" w14:textId="3A4A6C87" w:rsidR="00D90914" w:rsidRDefault="00D90914" w:rsidP="000C25AD">
            <w:pPr>
              <w:jc w:val="right"/>
            </w:pPr>
            <w:r>
              <w:rPr>
                <w:color w:val="333333"/>
              </w:rPr>
              <w:t>331</w:t>
            </w:r>
          </w:p>
        </w:tc>
        <w:tc>
          <w:tcPr>
            <w:tcW w:w="935" w:type="dxa"/>
            <w:vAlign w:val="center"/>
          </w:tcPr>
          <w:p w14:paraId="46FFCEFC" w14:textId="543244D1" w:rsidR="00D90914" w:rsidRDefault="00D90914" w:rsidP="000C25AD">
            <w:pPr>
              <w:jc w:val="right"/>
            </w:pPr>
            <w:r>
              <w:rPr>
                <w:color w:val="333333"/>
              </w:rPr>
              <w:t>106,201</w:t>
            </w:r>
          </w:p>
        </w:tc>
        <w:tc>
          <w:tcPr>
            <w:tcW w:w="935" w:type="dxa"/>
            <w:vAlign w:val="center"/>
          </w:tcPr>
          <w:p w14:paraId="5EB4813F" w14:textId="2786F499" w:rsidR="00D90914" w:rsidRDefault="00D90914" w:rsidP="000C25AD">
            <w:pPr>
              <w:jc w:val="right"/>
            </w:pPr>
            <w:r>
              <w:rPr>
                <w:color w:val="333333"/>
              </w:rPr>
              <w:t>38</w:t>
            </w:r>
          </w:p>
        </w:tc>
      </w:tr>
      <w:tr w:rsidR="00D90914" w14:paraId="73633663" w14:textId="77777777" w:rsidTr="000C25AD">
        <w:tc>
          <w:tcPr>
            <w:tcW w:w="935" w:type="dxa"/>
          </w:tcPr>
          <w:p w14:paraId="2172C261" w14:textId="7F624FEB" w:rsidR="00D90914" w:rsidRDefault="00D90914" w:rsidP="00D90914">
            <w:r>
              <w:rPr>
                <w:color w:val="333333"/>
              </w:rPr>
              <w:t>2012</w:t>
            </w:r>
          </w:p>
        </w:tc>
        <w:tc>
          <w:tcPr>
            <w:tcW w:w="935" w:type="dxa"/>
            <w:vAlign w:val="center"/>
          </w:tcPr>
          <w:p w14:paraId="4A97CA0C" w14:textId="79A0EF5E" w:rsidR="00D90914" w:rsidRDefault="00D90914" w:rsidP="000C25AD">
            <w:pPr>
              <w:jc w:val="right"/>
            </w:pPr>
            <w:r>
              <w:rPr>
                <w:color w:val="333333"/>
              </w:rPr>
              <w:t>7,582</w:t>
            </w:r>
          </w:p>
        </w:tc>
        <w:tc>
          <w:tcPr>
            <w:tcW w:w="935" w:type="dxa"/>
            <w:vAlign w:val="center"/>
          </w:tcPr>
          <w:p w14:paraId="3C2EFAC9" w14:textId="2E0BD2E0" w:rsidR="00D90914" w:rsidRDefault="00D90914" w:rsidP="000C25AD">
            <w:pPr>
              <w:jc w:val="right"/>
            </w:pPr>
            <w:r>
              <w:rPr>
                <w:color w:val="333333"/>
              </w:rPr>
              <w:t>7,548</w:t>
            </w:r>
          </w:p>
        </w:tc>
        <w:tc>
          <w:tcPr>
            <w:tcW w:w="935" w:type="dxa"/>
            <w:vAlign w:val="center"/>
          </w:tcPr>
          <w:p w14:paraId="7157D559" w14:textId="16A59A3E" w:rsidR="00D90914" w:rsidRDefault="00D90914" w:rsidP="000C25AD">
            <w:pPr>
              <w:jc w:val="right"/>
            </w:pPr>
            <w:r>
              <w:rPr>
                <w:color w:val="333333"/>
              </w:rPr>
              <w:t>23</w:t>
            </w:r>
          </w:p>
        </w:tc>
        <w:tc>
          <w:tcPr>
            <w:tcW w:w="935" w:type="dxa"/>
            <w:vAlign w:val="center"/>
          </w:tcPr>
          <w:p w14:paraId="51A0997D" w14:textId="6A1AFF35" w:rsidR="00D90914" w:rsidRDefault="00D90914" w:rsidP="000C25AD">
            <w:pPr>
              <w:jc w:val="right"/>
            </w:pPr>
            <w:r>
              <w:rPr>
                <w:color w:val="333333"/>
              </w:rPr>
              <w:t>0</w:t>
            </w:r>
          </w:p>
        </w:tc>
        <w:tc>
          <w:tcPr>
            <w:tcW w:w="935" w:type="dxa"/>
            <w:vAlign w:val="center"/>
          </w:tcPr>
          <w:p w14:paraId="192D2874" w14:textId="28BD876C" w:rsidR="00D90914" w:rsidRDefault="00D90914" w:rsidP="000C25AD">
            <w:pPr>
              <w:jc w:val="right"/>
            </w:pPr>
            <w:r>
              <w:rPr>
                <w:color w:val="333333"/>
              </w:rPr>
              <w:t>0</w:t>
            </w:r>
          </w:p>
        </w:tc>
        <w:tc>
          <w:tcPr>
            <w:tcW w:w="935" w:type="dxa"/>
            <w:vAlign w:val="center"/>
          </w:tcPr>
          <w:p w14:paraId="7475AE06" w14:textId="0A00F4AF" w:rsidR="00D90914" w:rsidRDefault="00D90914" w:rsidP="000C25AD">
            <w:pPr>
              <w:jc w:val="right"/>
            </w:pPr>
            <w:r>
              <w:rPr>
                <w:color w:val="333333"/>
              </w:rPr>
              <w:t>70</w:t>
            </w:r>
          </w:p>
        </w:tc>
        <w:tc>
          <w:tcPr>
            <w:tcW w:w="935" w:type="dxa"/>
            <w:vAlign w:val="center"/>
          </w:tcPr>
          <w:p w14:paraId="61A20BBF" w14:textId="61B784C3" w:rsidR="00D90914" w:rsidRDefault="00D90914" w:rsidP="000C25AD">
            <w:pPr>
              <w:jc w:val="right"/>
            </w:pPr>
            <w:r>
              <w:rPr>
                <w:color w:val="333333"/>
              </w:rPr>
              <w:t>380</w:t>
            </w:r>
          </w:p>
        </w:tc>
        <w:tc>
          <w:tcPr>
            <w:tcW w:w="935" w:type="dxa"/>
            <w:vAlign w:val="center"/>
          </w:tcPr>
          <w:p w14:paraId="20A98A10" w14:textId="586D069A" w:rsidR="00D90914" w:rsidRDefault="00D90914" w:rsidP="000C25AD">
            <w:pPr>
              <w:jc w:val="right"/>
            </w:pPr>
            <w:r>
              <w:rPr>
                <w:color w:val="333333"/>
              </w:rPr>
              <w:t>97,134</w:t>
            </w:r>
          </w:p>
        </w:tc>
        <w:tc>
          <w:tcPr>
            <w:tcW w:w="935" w:type="dxa"/>
            <w:vAlign w:val="center"/>
          </w:tcPr>
          <w:p w14:paraId="23223BF7" w14:textId="69A33303" w:rsidR="00D90914" w:rsidRDefault="00D90914" w:rsidP="000C25AD">
            <w:pPr>
              <w:jc w:val="right"/>
            </w:pPr>
            <w:r>
              <w:rPr>
                <w:color w:val="333333"/>
              </w:rPr>
              <w:t>72</w:t>
            </w:r>
          </w:p>
        </w:tc>
      </w:tr>
      <w:tr w:rsidR="00D90914" w14:paraId="2E5ECDE6" w14:textId="77777777" w:rsidTr="000C25AD">
        <w:tc>
          <w:tcPr>
            <w:tcW w:w="935" w:type="dxa"/>
          </w:tcPr>
          <w:p w14:paraId="402A74FE" w14:textId="34E8D79A" w:rsidR="00D90914" w:rsidRDefault="00D90914" w:rsidP="00D90914">
            <w:r>
              <w:rPr>
                <w:color w:val="333333"/>
              </w:rPr>
              <w:t>2013</w:t>
            </w:r>
          </w:p>
        </w:tc>
        <w:tc>
          <w:tcPr>
            <w:tcW w:w="935" w:type="dxa"/>
            <w:vAlign w:val="center"/>
          </w:tcPr>
          <w:p w14:paraId="37D70605" w14:textId="63A3FCCB" w:rsidR="00D90914" w:rsidRDefault="00D90914" w:rsidP="000C25AD">
            <w:pPr>
              <w:jc w:val="right"/>
            </w:pPr>
            <w:r>
              <w:rPr>
                <w:color w:val="333333"/>
              </w:rPr>
              <w:t>7,961</w:t>
            </w:r>
          </w:p>
        </w:tc>
        <w:tc>
          <w:tcPr>
            <w:tcW w:w="935" w:type="dxa"/>
            <w:vAlign w:val="center"/>
          </w:tcPr>
          <w:p w14:paraId="4F0ECE2C" w14:textId="2525ED63" w:rsidR="00D90914" w:rsidRDefault="00D90914" w:rsidP="000C25AD">
            <w:pPr>
              <w:jc w:val="right"/>
            </w:pPr>
            <w:r>
              <w:rPr>
                <w:color w:val="333333"/>
              </w:rPr>
              <w:t>7,921</w:t>
            </w:r>
          </w:p>
        </w:tc>
        <w:tc>
          <w:tcPr>
            <w:tcW w:w="935" w:type="dxa"/>
            <w:vAlign w:val="center"/>
          </w:tcPr>
          <w:p w14:paraId="06085E75" w14:textId="3B10A92F" w:rsidR="00D90914" w:rsidRDefault="00D90914" w:rsidP="000C25AD">
            <w:pPr>
              <w:jc w:val="right"/>
            </w:pPr>
            <w:r>
              <w:rPr>
                <w:color w:val="333333"/>
              </w:rPr>
              <w:t>24</w:t>
            </w:r>
          </w:p>
        </w:tc>
        <w:tc>
          <w:tcPr>
            <w:tcW w:w="935" w:type="dxa"/>
            <w:vAlign w:val="center"/>
          </w:tcPr>
          <w:p w14:paraId="0A1C5445" w14:textId="09374F16" w:rsidR="00D90914" w:rsidRDefault="00D90914" w:rsidP="000C25AD">
            <w:pPr>
              <w:jc w:val="right"/>
            </w:pPr>
            <w:r>
              <w:rPr>
                <w:color w:val="333333"/>
              </w:rPr>
              <w:t>0</w:t>
            </w:r>
          </w:p>
        </w:tc>
        <w:tc>
          <w:tcPr>
            <w:tcW w:w="935" w:type="dxa"/>
            <w:vAlign w:val="center"/>
          </w:tcPr>
          <w:p w14:paraId="7BD9A385" w14:textId="29E1BEC2" w:rsidR="00D90914" w:rsidRDefault="00D90914" w:rsidP="000C25AD">
            <w:pPr>
              <w:jc w:val="right"/>
            </w:pPr>
            <w:r>
              <w:rPr>
                <w:color w:val="333333"/>
              </w:rPr>
              <w:t>0</w:t>
            </w:r>
          </w:p>
        </w:tc>
        <w:tc>
          <w:tcPr>
            <w:tcW w:w="935" w:type="dxa"/>
            <w:vAlign w:val="center"/>
          </w:tcPr>
          <w:p w14:paraId="676317F4" w14:textId="545FE20E" w:rsidR="00D90914" w:rsidRDefault="00D90914" w:rsidP="000C25AD">
            <w:pPr>
              <w:jc w:val="right"/>
            </w:pPr>
            <w:r>
              <w:rPr>
                <w:color w:val="333333"/>
              </w:rPr>
              <w:t>89</w:t>
            </w:r>
          </w:p>
        </w:tc>
        <w:tc>
          <w:tcPr>
            <w:tcW w:w="935" w:type="dxa"/>
            <w:vAlign w:val="center"/>
          </w:tcPr>
          <w:p w14:paraId="5F9AE88B" w14:textId="7D701B28" w:rsidR="00D90914" w:rsidRDefault="00D90914" w:rsidP="000C25AD">
            <w:pPr>
              <w:jc w:val="right"/>
            </w:pPr>
            <w:r>
              <w:rPr>
                <w:color w:val="333333"/>
              </w:rPr>
              <w:t>374</w:t>
            </w:r>
          </w:p>
        </w:tc>
        <w:tc>
          <w:tcPr>
            <w:tcW w:w="935" w:type="dxa"/>
            <w:vAlign w:val="center"/>
          </w:tcPr>
          <w:p w14:paraId="54D814D4" w14:textId="50CED932" w:rsidR="00D90914" w:rsidRDefault="00D90914" w:rsidP="000C25AD">
            <w:pPr>
              <w:jc w:val="right"/>
            </w:pPr>
            <w:r>
              <w:rPr>
                <w:color w:val="333333"/>
              </w:rPr>
              <w:t>99,286</w:t>
            </w:r>
          </w:p>
        </w:tc>
        <w:tc>
          <w:tcPr>
            <w:tcW w:w="935" w:type="dxa"/>
            <w:vAlign w:val="center"/>
          </w:tcPr>
          <w:p w14:paraId="00A3FE48" w14:textId="2A6F432F" w:rsidR="00D90914" w:rsidRDefault="00D90914" w:rsidP="000C25AD">
            <w:pPr>
              <w:jc w:val="right"/>
            </w:pPr>
            <w:r>
              <w:rPr>
                <w:color w:val="333333"/>
              </w:rPr>
              <w:t>113</w:t>
            </w:r>
          </w:p>
        </w:tc>
      </w:tr>
      <w:tr w:rsidR="00D90914" w14:paraId="2C146FC3" w14:textId="77777777" w:rsidTr="000C25AD">
        <w:tc>
          <w:tcPr>
            <w:tcW w:w="935" w:type="dxa"/>
          </w:tcPr>
          <w:p w14:paraId="060DBDD0" w14:textId="09712AC2" w:rsidR="00D90914" w:rsidRDefault="00D90914" w:rsidP="00D90914">
            <w:r>
              <w:rPr>
                <w:color w:val="333333"/>
              </w:rPr>
              <w:t>2015</w:t>
            </w:r>
          </w:p>
        </w:tc>
        <w:tc>
          <w:tcPr>
            <w:tcW w:w="935" w:type="dxa"/>
            <w:vAlign w:val="center"/>
          </w:tcPr>
          <w:p w14:paraId="58377797" w14:textId="55820F4B" w:rsidR="00D90914" w:rsidRDefault="00D90914" w:rsidP="000C25AD">
            <w:pPr>
              <w:jc w:val="right"/>
            </w:pPr>
            <w:r>
              <w:rPr>
                <w:color w:val="333333"/>
              </w:rPr>
              <w:t>6,862</w:t>
            </w:r>
          </w:p>
        </w:tc>
        <w:tc>
          <w:tcPr>
            <w:tcW w:w="935" w:type="dxa"/>
            <w:vAlign w:val="center"/>
          </w:tcPr>
          <w:p w14:paraId="62F3C5B1" w14:textId="7991A0A3" w:rsidR="00D90914" w:rsidRDefault="00D90914" w:rsidP="000C25AD">
            <w:pPr>
              <w:jc w:val="right"/>
            </w:pPr>
            <w:r>
              <w:rPr>
                <w:color w:val="333333"/>
              </w:rPr>
              <w:t>6,765</w:t>
            </w:r>
          </w:p>
        </w:tc>
        <w:tc>
          <w:tcPr>
            <w:tcW w:w="935" w:type="dxa"/>
            <w:vAlign w:val="center"/>
          </w:tcPr>
          <w:p w14:paraId="3CF3F3C3" w14:textId="62CC78BC" w:rsidR="00D90914" w:rsidRDefault="00D90914" w:rsidP="000C25AD">
            <w:pPr>
              <w:jc w:val="right"/>
            </w:pPr>
            <w:r>
              <w:rPr>
                <w:color w:val="333333"/>
              </w:rPr>
              <w:t>1</w:t>
            </w:r>
          </w:p>
        </w:tc>
        <w:tc>
          <w:tcPr>
            <w:tcW w:w="935" w:type="dxa"/>
            <w:vAlign w:val="center"/>
          </w:tcPr>
          <w:p w14:paraId="75DB5F38" w14:textId="5940B750" w:rsidR="00D90914" w:rsidRDefault="00D90914" w:rsidP="000C25AD">
            <w:pPr>
              <w:jc w:val="right"/>
            </w:pPr>
            <w:r>
              <w:rPr>
                <w:color w:val="333333"/>
              </w:rPr>
              <w:t>0</w:t>
            </w:r>
          </w:p>
        </w:tc>
        <w:tc>
          <w:tcPr>
            <w:tcW w:w="935" w:type="dxa"/>
            <w:vAlign w:val="center"/>
          </w:tcPr>
          <w:p w14:paraId="7BE0F04F" w14:textId="22C54AEF" w:rsidR="00D90914" w:rsidRDefault="00D90914" w:rsidP="000C25AD">
            <w:pPr>
              <w:jc w:val="right"/>
            </w:pPr>
            <w:r>
              <w:rPr>
                <w:color w:val="333333"/>
              </w:rPr>
              <w:t>0</w:t>
            </w:r>
          </w:p>
        </w:tc>
        <w:tc>
          <w:tcPr>
            <w:tcW w:w="935" w:type="dxa"/>
            <w:vAlign w:val="center"/>
          </w:tcPr>
          <w:p w14:paraId="7F700866" w14:textId="05D8889F" w:rsidR="00D90914" w:rsidRDefault="00D90914" w:rsidP="000C25AD">
            <w:pPr>
              <w:jc w:val="right"/>
            </w:pPr>
            <w:r>
              <w:rPr>
                <w:color w:val="333333"/>
              </w:rPr>
              <w:t>73</w:t>
            </w:r>
          </w:p>
        </w:tc>
        <w:tc>
          <w:tcPr>
            <w:tcW w:w="935" w:type="dxa"/>
            <w:vAlign w:val="center"/>
          </w:tcPr>
          <w:p w14:paraId="07FF1B15" w14:textId="5EFDEE69" w:rsidR="00D90914" w:rsidRDefault="00D90914" w:rsidP="000C25AD">
            <w:pPr>
              <w:jc w:val="right"/>
            </w:pPr>
            <w:r>
              <w:rPr>
                <w:color w:val="333333"/>
              </w:rPr>
              <w:t>242</w:t>
            </w:r>
          </w:p>
        </w:tc>
        <w:tc>
          <w:tcPr>
            <w:tcW w:w="935" w:type="dxa"/>
            <w:vAlign w:val="center"/>
          </w:tcPr>
          <w:p w14:paraId="60BEA901" w14:textId="4EB02A41" w:rsidR="00D90914" w:rsidRDefault="00D90914" w:rsidP="000C25AD">
            <w:pPr>
              <w:jc w:val="right"/>
            </w:pPr>
            <w:r>
              <w:rPr>
                <w:color w:val="333333"/>
              </w:rPr>
              <w:t>70,273</w:t>
            </w:r>
          </w:p>
        </w:tc>
        <w:tc>
          <w:tcPr>
            <w:tcW w:w="935" w:type="dxa"/>
            <w:vAlign w:val="center"/>
          </w:tcPr>
          <w:p w14:paraId="0D6663EF" w14:textId="5751DFF8" w:rsidR="00D90914" w:rsidRDefault="00D90914" w:rsidP="000C25AD">
            <w:pPr>
              <w:jc w:val="right"/>
            </w:pPr>
            <w:r>
              <w:rPr>
                <w:color w:val="333333"/>
              </w:rPr>
              <w:t>49</w:t>
            </w:r>
          </w:p>
        </w:tc>
      </w:tr>
      <w:tr w:rsidR="00D90914" w14:paraId="2689F1B9" w14:textId="77777777" w:rsidTr="000C25AD">
        <w:tc>
          <w:tcPr>
            <w:tcW w:w="935" w:type="dxa"/>
          </w:tcPr>
          <w:p w14:paraId="27105E90" w14:textId="7B0A1D8F" w:rsidR="00D90914" w:rsidRDefault="00D90914" w:rsidP="00D90914">
            <w:r>
              <w:rPr>
                <w:color w:val="333333"/>
              </w:rPr>
              <w:t>2017</w:t>
            </w:r>
          </w:p>
        </w:tc>
        <w:tc>
          <w:tcPr>
            <w:tcW w:w="935" w:type="dxa"/>
            <w:vAlign w:val="center"/>
          </w:tcPr>
          <w:p w14:paraId="3A08822B" w14:textId="4E1CE970" w:rsidR="00D90914" w:rsidRDefault="00D90914" w:rsidP="000C25AD">
            <w:pPr>
              <w:jc w:val="right"/>
            </w:pPr>
            <w:r>
              <w:rPr>
                <w:color w:val="333333"/>
              </w:rPr>
              <w:t>7,096</w:t>
            </w:r>
          </w:p>
        </w:tc>
        <w:tc>
          <w:tcPr>
            <w:tcW w:w="935" w:type="dxa"/>
            <w:vAlign w:val="center"/>
          </w:tcPr>
          <w:p w14:paraId="73768CE0" w14:textId="46345C82" w:rsidR="00D90914" w:rsidRDefault="00D90914" w:rsidP="000C25AD">
            <w:pPr>
              <w:jc w:val="right"/>
            </w:pPr>
            <w:r>
              <w:rPr>
                <w:color w:val="333333"/>
              </w:rPr>
              <w:t>6,933</w:t>
            </w:r>
          </w:p>
        </w:tc>
        <w:tc>
          <w:tcPr>
            <w:tcW w:w="935" w:type="dxa"/>
            <w:vAlign w:val="center"/>
          </w:tcPr>
          <w:p w14:paraId="260764BD" w14:textId="61CDB380" w:rsidR="00D90914" w:rsidRDefault="00D90914" w:rsidP="000C25AD">
            <w:pPr>
              <w:jc w:val="right"/>
            </w:pPr>
            <w:r>
              <w:rPr>
                <w:color w:val="333333"/>
              </w:rPr>
              <w:t>3</w:t>
            </w:r>
          </w:p>
        </w:tc>
        <w:tc>
          <w:tcPr>
            <w:tcW w:w="935" w:type="dxa"/>
            <w:vAlign w:val="center"/>
          </w:tcPr>
          <w:p w14:paraId="04B067C7" w14:textId="2B6C3242" w:rsidR="00D90914" w:rsidRDefault="00D90914" w:rsidP="000C25AD">
            <w:pPr>
              <w:jc w:val="right"/>
            </w:pPr>
            <w:r>
              <w:rPr>
                <w:color w:val="333333"/>
              </w:rPr>
              <w:t>0</w:t>
            </w:r>
          </w:p>
        </w:tc>
        <w:tc>
          <w:tcPr>
            <w:tcW w:w="935" w:type="dxa"/>
            <w:vAlign w:val="center"/>
          </w:tcPr>
          <w:p w14:paraId="7E89EAD9" w14:textId="70D0D202" w:rsidR="00D90914" w:rsidRDefault="00D90914" w:rsidP="000C25AD">
            <w:pPr>
              <w:jc w:val="right"/>
            </w:pPr>
            <w:r>
              <w:rPr>
                <w:color w:val="333333"/>
              </w:rPr>
              <w:t>0</w:t>
            </w:r>
          </w:p>
        </w:tc>
        <w:tc>
          <w:tcPr>
            <w:tcW w:w="935" w:type="dxa"/>
            <w:vAlign w:val="center"/>
          </w:tcPr>
          <w:p w14:paraId="0C037175" w14:textId="1615943C" w:rsidR="00D90914" w:rsidRDefault="00D90914" w:rsidP="000C25AD">
            <w:pPr>
              <w:jc w:val="right"/>
            </w:pPr>
            <w:r>
              <w:rPr>
                <w:color w:val="333333"/>
              </w:rPr>
              <w:t>42</w:t>
            </w:r>
          </w:p>
        </w:tc>
        <w:tc>
          <w:tcPr>
            <w:tcW w:w="935" w:type="dxa"/>
            <w:vAlign w:val="center"/>
          </w:tcPr>
          <w:p w14:paraId="7B245B42" w14:textId="54E47EDD" w:rsidR="00D90914" w:rsidRDefault="00D90914" w:rsidP="000C25AD">
            <w:pPr>
              <w:jc w:val="right"/>
            </w:pPr>
            <w:r>
              <w:rPr>
                <w:color w:val="333333"/>
              </w:rPr>
              <w:t>197</w:t>
            </w:r>
          </w:p>
        </w:tc>
        <w:tc>
          <w:tcPr>
            <w:tcW w:w="935" w:type="dxa"/>
            <w:vAlign w:val="center"/>
          </w:tcPr>
          <w:p w14:paraId="3CCDF74D" w14:textId="5CE3BF8C" w:rsidR="00D90914" w:rsidRDefault="00D90914" w:rsidP="000C25AD">
            <w:pPr>
              <w:jc w:val="right"/>
            </w:pPr>
            <w:r>
              <w:rPr>
                <w:color w:val="333333"/>
              </w:rPr>
              <w:t>60,409</w:t>
            </w:r>
          </w:p>
        </w:tc>
        <w:tc>
          <w:tcPr>
            <w:tcW w:w="935" w:type="dxa"/>
            <w:vAlign w:val="center"/>
          </w:tcPr>
          <w:p w14:paraId="4495166B" w14:textId="283840D7" w:rsidR="00D90914" w:rsidRDefault="00D90914" w:rsidP="000C25AD">
            <w:pPr>
              <w:jc w:val="right"/>
            </w:pPr>
            <w:r>
              <w:rPr>
                <w:color w:val="333333"/>
              </w:rPr>
              <w:t>11</w:t>
            </w:r>
          </w:p>
        </w:tc>
      </w:tr>
      <w:tr w:rsidR="00D90914" w14:paraId="6BCBB90A" w14:textId="77777777" w:rsidTr="000C25AD">
        <w:tc>
          <w:tcPr>
            <w:tcW w:w="935" w:type="dxa"/>
          </w:tcPr>
          <w:p w14:paraId="150AFA6F" w14:textId="111C4FED" w:rsidR="00D90914" w:rsidRDefault="00D90914" w:rsidP="00D90914">
            <w:r>
              <w:rPr>
                <w:color w:val="333333"/>
              </w:rPr>
              <w:t>2018</w:t>
            </w:r>
          </w:p>
        </w:tc>
        <w:tc>
          <w:tcPr>
            <w:tcW w:w="935" w:type="dxa"/>
            <w:vAlign w:val="center"/>
          </w:tcPr>
          <w:p w14:paraId="61363EF3" w14:textId="0632E615" w:rsidR="00D90914" w:rsidRDefault="00D90914" w:rsidP="000C25AD">
            <w:pPr>
              <w:jc w:val="right"/>
            </w:pPr>
            <w:r>
              <w:rPr>
                <w:color w:val="333333"/>
              </w:rPr>
              <w:t>9,678</w:t>
            </w:r>
          </w:p>
        </w:tc>
        <w:tc>
          <w:tcPr>
            <w:tcW w:w="935" w:type="dxa"/>
            <w:vAlign w:val="center"/>
          </w:tcPr>
          <w:p w14:paraId="7919ED2E" w14:textId="69B162D5" w:rsidR="00D90914" w:rsidRDefault="00D90914" w:rsidP="000C25AD">
            <w:pPr>
              <w:jc w:val="right"/>
            </w:pPr>
            <w:r>
              <w:rPr>
                <w:color w:val="333333"/>
              </w:rPr>
              <w:t>9,160</w:t>
            </w:r>
          </w:p>
        </w:tc>
        <w:tc>
          <w:tcPr>
            <w:tcW w:w="935" w:type="dxa"/>
            <w:vAlign w:val="center"/>
          </w:tcPr>
          <w:p w14:paraId="72ACF60B" w14:textId="55296FDA" w:rsidR="00D90914" w:rsidRDefault="00D90914" w:rsidP="000C25AD">
            <w:pPr>
              <w:jc w:val="right"/>
            </w:pPr>
            <w:r>
              <w:rPr>
                <w:color w:val="333333"/>
              </w:rPr>
              <w:t>13</w:t>
            </w:r>
          </w:p>
        </w:tc>
        <w:tc>
          <w:tcPr>
            <w:tcW w:w="935" w:type="dxa"/>
            <w:vAlign w:val="center"/>
          </w:tcPr>
          <w:p w14:paraId="7067F968" w14:textId="31B4DC4E" w:rsidR="00D90914" w:rsidRDefault="00D90914" w:rsidP="000C25AD">
            <w:pPr>
              <w:jc w:val="right"/>
            </w:pPr>
            <w:r>
              <w:rPr>
                <w:color w:val="333333"/>
              </w:rPr>
              <w:t>0</w:t>
            </w:r>
          </w:p>
        </w:tc>
        <w:tc>
          <w:tcPr>
            <w:tcW w:w="935" w:type="dxa"/>
            <w:vAlign w:val="center"/>
          </w:tcPr>
          <w:p w14:paraId="5FD7FCE5" w14:textId="02747B93" w:rsidR="00D90914" w:rsidRDefault="00D90914" w:rsidP="000C25AD">
            <w:pPr>
              <w:jc w:val="right"/>
            </w:pPr>
            <w:r>
              <w:rPr>
                <w:color w:val="333333"/>
              </w:rPr>
              <w:t>0</w:t>
            </w:r>
          </w:p>
        </w:tc>
        <w:tc>
          <w:tcPr>
            <w:tcW w:w="935" w:type="dxa"/>
            <w:vAlign w:val="center"/>
          </w:tcPr>
          <w:p w14:paraId="7C0DCF9B" w14:textId="49B564B5" w:rsidR="00D90914" w:rsidRDefault="00D90914" w:rsidP="000C25AD">
            <w:pPr>
              <w:jc w:val="right"/>
            </w:pPr>
            <w:r>
              <w:rPr>
                <w:color w:val="333333"/>
              </w:rPr>
              <w:t>77</w:t>
            </w:r>
          </w:p>
        </w:tc>
        <w:tc>
          <w:tcPr>
            <w:tcW w:w="935" w:type="dxa"/>
            <w:vAlign w:val="center"/>
          </w:tcPr>
          <w:p w14:paraId="38E25529" w14:textId="4EE55756" w:rsidR="00D90914" w:rsidRDefault="00D90914" w:rsidP="000C25AD">
            <w:pPr>
              <w:jc w:val="right"/>
            </w:pPr>
            <w:r>
              <w:rPr>
                <w:color w:val="333333"/>
              </w:rPr>
              <w:t>183</w:t>
            </w:r>
          </w:p>
        </w:tc>
        <w:tc>
          <w:tcPr>
            <w:tcW w:w="935" w:type="dxa"/>
            <w:vAlign w:val="center"/>
          </w:tcPr>
          <w:p w14:paraId="5DE9D671" w14:textId="4F545815" w:rsidR="00D90914" w:rsidRDefault="00D90914" w:rsidP="000C25AD">
            <w:pPr>
              <w:jc w:val="right"/>
            </w:pPr>
            <w:r>
              <w:rPr>
                <w:color w:val="333333"/>
              </w:rPr>
              <w:t>65,940</w:t>
            </w:r>
          </w:p>
        </w:tc>
        <w:tc>
          <w:tcPr>
            <w:tcW w:w="935" w:type="dxa"/>
            <w:vAlign w:val="center"/>
          </w:tcPr>
          <w:p w14:paraId="6ED49101" w14:textId="71C3EF4C" w:rsidR="00D90914" w:rsidRDefault="00D90914" w:rsidP="000C25AD">
            <w:pPr>
              <w:jc w:val="right"/>
            </w:pPr>
            <w:r>
              <w:rPr>
                <w:color w:val="333333"/>
              </w:rPr>
              <w:t>142</w:t>
            </w:r>
          </w:p>
        </w:tc>
      </w:tr>
      <w:tr w:rsidR="00D90914" w14:paraId="541FE32B" w14:textId="77777777" w:rsidTr="000C25AD">
        <w:tc>
          <w:tcPr>
            <w:tcW w:w="935" w:type="dxa"/>
          </w:tcPr>
          <w:p w14:paraId="0186A135" w14:textId="04C0365E" w:rsidR="00D90914" w:rsidRDefault="00D90914" w:rsidP="00D90914">
            <w:r>
              <w:rPr>
                <w:color w:val="333333"/>
              </w:rPr>
              <w:t>2019</w:t>
            </w:r>
          </w:p>
        </w:tc>
        <w:tc>
          <w:tcPr>
            <w:tcW w:w="935" w:type="dxa"/>
            <w:vAlign w:val="center"/>
          </w:tcPr>
          <w:p w14:paraId="24E32960" w14:textId="5CF25C15" w:rsidR="00D90914" w:rsidRDefault="00D90914" w:rsidP="000C25AD">
            <w:pPr>
              <w:jc w:val="right"/>
            </w:pPr>
            <w:r>
              <w:rPr>
                <w:color w:val="333333"/>
              </w:rPr>
              <w:t>11,094</w:t>
            </w:r>
          </w:p>
        </w:tc>
        <w:tc>
          <w:tcPr>
            <w:tcW w:w="935" w:type="dxa"/>
            <w:vAlign w:val="center"/>
          </w:tcPr>
          <w:p w14:paraId="39B7076B" w14:textId="58C38AB6" w:rsidR="00D90914" w:rsidRDefault="00D90914" w:rsidP="000C25AD">
            <w:pPr>
              <w:jc w:val="right"/>
            </w:pPr>
            <w:r>
              <w:rPr>
                <w:color w:val="333333"/>
              </w:rPr>
              <w:t>10,208</w:t>
            </w:r>
          </w:p>
        </w:tc>
        <w:tc>
          <w:tcPr>
            <w:tcW w:w="935" w:type="dxa"/>
            <w:vAlign w:val="center"/>
          </w:tcPr>
          <w:p w14:paraId="3DA4540C" w14:textId="60AD5656" w:rsidR="00D90914" w:rsidRDefault="00D90914" w:rsidP="000C25AD">
            <w:pPr>
              <w:jc w:val="right"/>
            </w:pPr>
            <w:r>
              <w:rPr>
                <w:color w:val="333333"/>
              </w:rPr>
              <w:t>6</w:t>
            </w:r>
          </w:p>
        </w:tc>
        <w:tc>
          <w:tcPr>
            <w:tcW w:w="935" w:type="dxa"/>
            <w:vAlign w:val="center"/>
          </w:tcPr>
          <w:p w14:paraId="64392D1E" w14:textId="74D6027F" w:rsidR="00D90914" w:rsidRDefault="00D90914" w:rsidP="000C25AD">
            <w:pPr>
              <w:jc w:val="right"/>
            </w:pPr>
            <w:r>
              <w:rPr>
                <w:color w:val="333333"/>
              </w:rPr>
              <w:t>0</w:t>
            </w:r>
          </w:p>
        </w:tc>
        <w:tc>
          <w:tcPr>
            <w:tcW w:w="935" w:type="dxa"/>
            <w:vAlign w:val="center"/>
          </w:tcPr>
          <w:p w14:paraId="0084D329" w14:textId="512AB97F" w:rsidR="00D90914" w:rsidRDefault="00D90914" w:rsidP="000C25AD">
            <w:pPr>
              <w:jc w:val="right"/>
            </w:pPr>
            <w:r>
              <w:rPr>
                <w:color w:val="333333"/>
              </w:rPr>
              <w:t>0</w:t>
            </w:r>
          </w:p>
        </w:tc>
        <w:tc>
          <w:tcPr>
            <w:tcW w:w="935" w:type="dxa"/>
            <w:vAlign w:val="center"/>
          </w:tcPr>
          <w:p w14:paraId="02A577A8" w14:textId="6F1B249C" w:rsidR="00D90914" w:rsidRDefault="00D90914" w:rsidP="000C25AD">
            <w:pPr>
              <w:jc w:val="right"/>
            </w:pPr>
            <w:r>
              <w:rPr>
                <w:color w:val="333333"/>
              </w:rPr>
              <w:t>51</w:t>
            </w:r>
          </w:p>
        </w:tc>
        <w:tc>
          <w:tcPr>
            <w:tcW w:w="935" w:type="dxa"/>
            <w:vAlign w:val="center"/>
          </w:tcPr>
          <w:p w14:paraId="20EC1E82" w14:textId="7F586EF4" w:rsidR="00D90914" w:rsidRDefault="00D90914" w:rsidP="000C25AD">
            <w:pPr>
              <w:jc w:val="right"/>
            </w:pPr>
            <w:r>
              <w:rPr>
                <w:color w:val="333333"/>
              </w:rPr>
              <w:t>201</w:t>
            </w:r>
          </w:p>
        </w:tc>
        <w:tc>
          <w:tcPr>
            <w:tcW w:w="935" w:type="dxa"/>
            <w:vAlign w:val="center"/>
          </w:tcPr>
          <w:p w14:paraId="1D5B223A" w14:textId="7EA57143" w:rsidR="00D90914" w:rsidRDefault="00D90914" w:rsidP="000C25AD">
            <w:pPr>
              <w:jc w:val="right"/>
            </w:pPr>
            <w:r>
              <w:rPr>
                <w:color w:val="333333"/>
              </w:rPr>
              <w:t>71,044</w:t>
            </w:r>
          </w:p>
        </w:tc>
        <w:tc>
          <w:tcPr>
            <w:tcW w:w="935" w:type="dxa"/>
            <w:vAlign w:val="center"/>
          </w:tcPr>
          <w:p w14:paraId="4C3CD0B7" w14:textId="2BF70377" w:rsidR="00D90914" w:rsidRDefault="00D90914" w:rsidP="000C25AD">
            <w:pPr>
              <w:jc w:val="right"/>
            </w:pPr>
            <w:r>
              <w:rPr>
                <w:color w:val="333333"/>
              </w:rPr>
              <w:t>122</w:t>
            </w:r>
          </w:p>
        </w:tc>
      </w:tr>
      <w:tr w:rsidR="00D90914" w14:paraId="42A4499E" w14:textId="77777777" w:rsidTr="000C25AD">
        <w:tc>
          <w:tcPr>
            <w:tcW w:w="935" w:type="dxa"/>
          </w:tcPr>
          <w:p w14:paraId="665AD351" w14:textId="3E4CA3E7" w:rsidR="00D90914" w:rsidRDefault="00D90914" w:rsidP="00D90914">
            <w:r>
              <w:rPr>
                <w:color w:val="333333"/>
              </w:rPr>
              <w:t>2020</w:t>
            </w:r>
          </w:p>
        </w:tc>
        <w:tc>
          <w:tcPr>
            <w:tcW w:w="935" w:type="dxa"/>
            <w:vAlign w:val="center"/>
          </w:tcPr>
          <w:p w14:paraId="4569BD71" w14:textId="1D38AD30" w:rsidR="00D90914" w:rsidRDefault="00D90914" w:rsidP="000C25AD">
            <w:pPr>
              <w:jc w:val="right"/>
            </w:pPr>
            <w:r>
              <w:rPr>
                <w:color w:val="333333"/>
              </w:rPr>
              <w:t>7,916</w:t>
            </w:r>
          </w:p>
        </w:tc>
        <w:tc>
          <w:tcPr>
            <w:tcW w:w="935" w:type="dxa"/>
            <w:vAlign w:val="center"/>
          </w:tcPr>
          <w:p w14:paraId="04956AED" w14:textId="2258BCDE" w:rsidR="00D90914" w:rsidRDefault="00D90914" w:rsidP="000C25AD">
            <w:pPr>
              <w:jc w:val="right"/>
            </w:pPr>
            <w:r>
              <w:rPr>
                <w:color w:val="333333"/>
              </w:rPr>
              <w:t>7,824</w:t>
            </w:r>
          </w:p>
        </w:tc>
        <w:tc>
          <w:tcPr>
            <w:tcW w:w="935" w:type="dxa"/>
            <w:vAlign w:val="center"/>
          </w:tcPr>
          <w:p w14:paraId="7333B586" w14:textId="41524D7E" w:rsidR="00D90914" w:rsidRDefault="00D90914" w:rsidP="000C25AD">
            <w:pPr>
              <w:jc w:val="right"/>
            </w:pPr>
            <w:r>
              <w:rPr>
                <w:color w:val="333333"/>
              </w:rPr>
              <w:t>6</w:t>
            </w:r>
          </w:p>
        </w:tc>
        <w:tc>
          <w:tcPr>
            <w:tcW w:w="935" w:type="dxa"/>
            <w:vAlign w:val="center"/>
          </w:tcPr>
          <w:p w14:paraId="21C7D50F" w14:textId="0D73A122" w:rsidR="00D90914" w:rsidRDefault="00D90914" w:rsidP="000C25AD">
            <w:pPr>
              <w:jc w:val="right"/>
            </w:pPr>
            <w:r>
              <w:rPr>
                <w:color w:val="333333"/>
              </w:rPr>
              <w:t>0</w:t>
            </w:r>
          </w:p>
        </w:tc>
        <w:tc>
          <w:tcPr>
            <w:tcW w:w="935" w:type="dxa"/>
            <w:vAlign w:val="center"/>
          </w:tcPr>
          <w:p w14:paraId="0A457233" w14:textId="27F95E55" w:rsidR="00D90914" w:rsidRDefault="00D90914" w:rsidP="000C25AD">
            <w:pPr>
              <w:jc w:val="right"/>
            </w:pPr>
            <w:r>
              <w:rPr>
                <w:color w:val="333333"/>
              </w:rPr>
              <w:t>0</w:t>
            </w:r>
          </w:p>
        </w:tc>
        <w:tc>
          <w:tcPr>
            <w:tcW w:w="935" w:type="dxa"/>
            <w:vAlign w:val="center"/>
          </w:tcPr>
          <w:p w14:paraId="253AC886" w14:textId="24A4B993" w:rsidR="00D90914" w:rsidRDefault="00D90914" w:rsidP="000C25AD">
            <w:pPr>
              <w:jc w:val="right"/>
            </w:pPr>
            <w:r>
              <w:rPr>
                <w:color w:val="333333"/>
              </w:rPr>
              <w:t>75</w:t>
            </w:r>
          </w:p>
        </w:tc>
        <w:tc>
          <w:tcPr>
            <w:tcW w:w="935" w:type="dxa"/>
            <w:vAlign w:val="center"/>
          </w:tcPr>
          <w:p w14:paraId="5B2B86C8" w14:textId="5E6FF5F2" w:rsidR="00D90914" w:rsidRDefault="00D90914" w:rsidP="000C25AD">
            <w:pPr>
              <w:jc w:val="right"/>
            </w:pPr>
            <w:r>
              <w:rPr>
                <w:color w:val="333333"/>
              </w:rPr>
              <w:t>240</w:t>
            </w:r>
          </w:p>
        </w:tc>
        <w:tc>
          <w:tcPr>
            <w:tcW w:w="935" w:type="dxa"/>
            <w:vAlign w:val="center"/>
          </w:tcPr>
          <w:p w14:paraId="2FDE9926" w14:textId="083B31F0" w:rsidR="00D90914" w:rsidRDefault="00D90914" w:rsidP="000C25AD">
            <w:pPr>
              <w:jc w:val="right"/>
            </w:pPr>
            <w:r>
              <w:rPr>
                <w:color w:val="333333"/>
              </w:rPr>
              <w:t>103,190</w:t>
            </w:r>
          </w:p>
        </w:tc>
        <w:tc>
          <w:tcPr>
            <w:tcW w:w="935" w:type="dxa"/>
            <w:vAlign w:val="center"/>
          </w:tcPr>
          <w:p w14:paraId="09A60F44" w14:textId="61F782AD" w:rsidR="00D90914" w:rsidRDefault="00D90914" w:rsidP="000C25AD">
            <w:pPr>
              <w:jc w:val="right"/>
            </w:pPr>
            <w:r>
              <w:rPr>
                <w:color w:val="333333"/>
              </w:rPr>
              <w:t>129</w:t>
            </w:r>
          </w:p>
        </w:tc>
      </w:tr>
      <w:tr w:rsidR="00D90914" w14:paraId="2945BCDE" w14:textId="77777777" w:rsidTr="000C25AD">
        <w:tc>
          <w:tcPr>
            <w:tcW w:w="935" w:type="dxa"/>
          </w:tcPr>
          <w:p w14:paraId="33A908CB" w14:textId="6F5D136B" w:rsidR="00D90914" w:rsidRDefault="00D90914" w:rsidP="00D90914">
            <w:r>
              <w:rPr>
                <w:color w:val="333333"/>
              </w:rPr>
              <w:t>2022</w:t>
            </w:r>
          </w:p>
        </w:tc>
        <w:tc>
          <w:tcPr>
            <w:tcW w:w="935" w:type="dxa"/>
            <w:vAlign w:val="center"/>
          </w:tcPr>
          <w:p w14:paraId="76C317C7" w14:textId="60BED147" w:rsidR="00D90914" w:rsidRDefault="00D90914" w:rsidP="000C25AD">
            <w:pPr>
              <w:jc w:val="right"/>
            </w:pPr>
            <w:r>
              <w:rPr>
                <w:color w:val="333333"/>
              </w:rPr>
              <w:t>8,654</w:t>
            </w:r>
          </w:p>
        </w:tc>
        <w:tc>
          <w:tcPr>
            <w:tcW w:w="935" w:type="dxa"/>
            <w:vAlign w:val="center"/>
          </w:tcPr>
          <w:p w14:paraId="35742ACD" w14:textId="136F6FBB" w:rsidR="00D90914" w:rsidRDefault="00D90914" w:rsidP="000C25AD">
            <w:pPr>
              <w:jc w:val="right"/>
            </w:pPr>
            <w:r>
              <w:rPr>
                <w:color w:val="333333"/>
              </w:rPr>
              <w:t>8,638</w:t>
            </w:r>
          </w:p>
        </w:tc>
        <w:tc>
          <w:tcPr>
            <w:tcW w:w="935" w:type="dxa"/>
            <w:vAlign w:val="center"/>
          </w:tcPr>
          <w:p w14:paraId="449AB78A" w14:textId="351E11BB" w:rsidR="00D90914" w:rsidRDefault="00D90914" w:rsidP="000C25AD">
            <w:pPr>
              <w:jc w:val="right"/>
            </w:pPr>
            <w:commentRangeStart w:id="490"/>
            <w:r>
              <w:rPr>
                <w:color w:val="333333"/>
              </w:rPr>
              <w:t>8</w:t>
            </w:r>
          </w:p>
        </w:tc>
        <w:tc>
          <w:tcPr>
            <w:tcW w:w="935" w:type="dxa"/>
            <w:vAlign w:val="center"/>
          </w:tcPr>
          <w:p w14:paraId="7E800464" w14:textId="5D9B00A2" w:rsidR="00D90914" w:rsidRDefault="00D90914" w:rsidP="000C25AD">
            <w:pPr>
              <w:jc w:val="right"/>
            </w:pPr>
            <w:r>
              <w:rPr>
                <w:color w:val="333333"/>
              </w:rPr>
              <w:t>46</w:t>
            </w:r>
          </w:p>
        </w:tc>
        <w:tc>
          <w:tcPr>
            <w:tcW w:w="935" w:type="dxa"/>
            <w:vAlign w:val="center"/>
          </w:tcPr>
          <w:p w14:paraId="103579AD" w14:textId="1E742E8E" w:rsidR="00D90914" w:rsidRDefault="00D90914" w:rsidP="000C25AD">
            <w:pPr>
              <w:jc w:val="right"/>
            </w:pPr>
            <w:r>
              <w:rPr>
                <w:color w:val="333333"/>
              </w:rPr>
              <w:t>22,745</w:t>
            </w:r>
          </w:p>
        </w:tc>
        <w:tc>
          <w:tcPr>
            <w:tcW w:w="935" w:type="dxa"/>
            <w:vAlign w:val="center"/>
          </w:tcPr>
          <w:p w14:paraId="6E89935F" w14:textId="6A2AC00C" w:rsidR="00D90914" w:rsidRDefault="00D90914" w:rsidP="000C25AD">
            <w:pPr>
              <w:jc w:val="right"/>
            </w:pPr>
            <w:r>
              <w:rPr>
                <w:color w:val="333333"/>
              </w:rPr>
              <w:t>62</w:t>
            </w:r>
          </w:p>
        </w:tc>
        <w:tc>
          <w:tcPr>
            <w:tcW w:w="935" w:type="dxa"/>
            <w:vAlign w:val="center"/>
          </w:tcPr>
          <w:p w14:paraId="2EE7A630" w14:textId="05166AA0" w:rsidR="00D90914" w:rsidRDefault="00D90914" w:rsidP="000C25AD">
            <w:pPr>
              <w:jc w:val="right"/>
            </w:pPr>
            <w:r>
              <w:rPr>
                <w:color w:val="333333"/>
              </w:rPr>
              <w:t>334</w:t>
            </w:r>
          </w:p>
        </w:tc>
        <w:tc>
          <w:tcPr>
            <w:tcW w:w="935" w:type="dxa"/>
            <w:vAlign w:val="center"/>
          </w:tcPr>
          <w:p w14:paraId="07DF50E3" w14:textId="48051C92" w:rsidR="00D90914" w:rsidRDefault="00D90914" w:rsidP="000C25AD">
            <w:pPr>
              <w:jc w:val="right"/>
            </w:pPr>
            <w:r>
              <w:rPr>
                <w:color w:val="333333"/>
              </w:rPr>
              <w:t>162,074</w:t>
            </w:r>
          </w:p>
        </w:tc>
        <w:tc>
          <w:tcPr>
            <w:tcW w:w="935" w:type="dxa"/>
            <w:vAlign w:val="center"/>
          </w:tcPr>
          <w:p w14:paraId="1D2ED8F4" w14:textId="0725D978" w:rsidR="00D90914" w:rsidRDefault="00D90914" w:rsidP="000C25AD">
            <w:pPr>
              <w:jc w:val="right"/>
            </w:pPr>
            <w:r>
              <w:rPr>
                <w:color w:val="333333"/>
              </w:rPr>
              <w:t>233</w:t>
            </w:r>
            <w:commentRangeEnd w:id="490"/>
            <w:r w:rsidR="000B4171">
              <w:rPr>
                <w:rStyle w:val="CommentReference"/>
              </w:rPr>
              <w:commentReference w:id="490"/>
            </w:r>
          </w:p>
        </w:tc>
      </w:tr>
    </w:tbl>
    <w:p w14:paraId="51684678" w14:textId="77777777" w:rsidR="009D35B0" w:rsidRDefault="009D35B0" w:rsidP="009D35B0"/>
    <w:p w14:paraId="6DFF88B0" w14:textId="77777777" w:rsidR="009D35B0" w:rsidRDefault="009D35B0" w:rsidP="009D35B0"/>
    <w:p w14:paraId="235017BF" w14:textId="77777777" w:rsidR="00D90914" w:rsidRDefault="00D90914" w:rsidP="009D35B0">
      <w:r>
        <w:br w:type="page"/>
      </w:r>
    </w:p>
    <w:p w14:paraId="4CB4B649" w14:textId="38435486" w:rsidR="00D90914" w:rsidRDefault="00D90914" w:rsidP="009D35B0">
      <w:commentRangeStart w:id="491"/>
      <w:r>
        <w:lastRenderedPageBreak/>
        <w:t>Table 7</w:t>
      </w:r>
      <w:ins w:id="492" w:author="Ehresmann, Rhea K (DFG)" w:date="2023-08-16T15:35:00Z">
        <w:r w:rsidR="000B4171" w:rsidRPr="00A64C1B">
          <w:t>.–</w:t>
        </w:r>
      </w:ins>
      <w:commentRangeEnd w:id="491"/>
      <w:ins w:id="493" w:author="Ehresmann, Rhea K (DFG)" w:date="2023-08-17T09:33:00Z">
        <w:r w:rsidR="00A57CD9">
          <w:rPr>
            <w:rStyle w:val="CommentReference"/>
          </w:rPr>
          <w:commentReference w:id="491"/>
        </w:r>
      </w:ins>
      <w:del w:id="494" w:author="Ehresmann, Rhea K (DFG)" w:date="2023-08-16T15:35:00Z">
        <w:r w:rsidDel="000B4171">
          <w:delText xml:space="preserve">.  </w:delText>
        </w:r>
      </w:del>
      <w:r w:rsidRPr="00D90914">
        <w:t xml:space="preserve">Assumed selectivity parameters for the fishery before the Equal Quota Share program started in 1994 (pre-EQS) and the fishery since the implementation of EQS for females </w:t>
      </w:r>
      <w:del w:id="495" w:author="Ehresmann, Rhea K (DFG)" w:date="2023-08-16T15:35:00Z">
        <w:r w:rsidRPr="00D90914" w:rsidDel="000B4171">
          <w:delText xml:space="preserve">(black points) </w:delText>
        </w:r>
      </w:del>
      <w:r w:rsidRPr="00D90914">
        <w:t>and males</w:t>
      </w:r>
      <w:del w:id="496" w:author="Ehresmann, Rhea K (DFG)" w:date="2023-08-16T15:35:00Z">
        <w:r w:rsidRPr="00D90914" w:rsidDel="000B4171">
          <w:delText xml:space="preserve"> (grey triangles)</w:delText>
        </w:r>
      </w:del>
      <w:r w:rsidRPr="00D90914">
        <w:t xml:space="preserve">. These parameters estimates were borrowed from the Federal stock assessment, where the Federal derby fishery and IFQ fishery were assumed to represent pre-EQS and EQS NSEI fisheries. </w:t>
      </w:r>
    </w:p>
    <w:p w14:paraId="6C34DDFA" w14:textId="77777777" w:rsidR="00D90914" w:rsidRDefault="00D90914"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16F24" w14:paraId="46496631" w14:textId="77777777" w:rsidTr="00F16F24">
        <w:tc>
          <w:tcPr>
            <w:tcW w:w="1870" w:type="dxa"/>
            <w:tcBorders>
              <w:bottom w:val="nil"/>
            </w:tcBorders>
          </w:tcPr>
          <w:p w14:paraId="2D2CFC84" w14:textId="77777777" w:rsidR="00F16F24" w:rsidRDefault="00F16F24" w:rsidP="009D35B0"/>
        </w:tc>
        <w:tc>
          <w:tcPr>
            <w:tcW w:w="3740" w:type="dxa"/>
            <w:gridSpan w:val="2"/>
            <w:tcBorders>
              <w:bottom w:val="nil"/>
            </w:tcBorders>
            <w:vAlign w:val="center"/>
          </w:tcPr>
          <w:p w14:paraId="7E276EFD" w14:textId="0C1B82E7" w:rsidR="00F16F24" w:rsidRDefault="00F16F24" w:rsidP="00F16F24">
            <w:pPr>
              <w:jc w:val="center"/>
            </w:pPr>
            <w:r>
              <w:t>Male</w:t>
            </w:r>
          </w:p>
        </w:tc>
        <w:tc>
          <w:tcPr>
            <w:tcW w:w="3740" w:type="dxa"/>
            <w:gridSpan w:val="2"/>
            <w:tcBorders>
              <w:bottom w:val="nil"/>
            </w:tcBorders>
            <w:vAlign w:val="center"/>
          </w:tcPr>
          <w:p w14:paraId="4302321D" w14:textId="5653B3ED" w:rsidR="00F16F24" w:rsidRDefault="00F16F24" w:rsidP="00F16F24">
            <w:pPr>
              <w:jc w:val="center"/>
            </w:pPr>
            <w:r>
              <w:t>Female</w:t>
            </w:r>
          </w:p>
        </w:tc>
      </w:tr>
      <w:tr w:rsidR="00F16F24" w14:paraId="1D8961DB" w14:textId="77777777" w:rsidTr="00F16F24">
        <w:tc>
          <w:tcPr>
            <w:tcW w:w="1870" w:type="dxa"/>
            <w:tcBorders>
              <w:top w:val="nil"/>
              <w:bottom w:val="single" w:sz="4" w:space="0" w:color="auto"/>
            </w:tcBorders>
          </w:tcPr>
          <w:p w14:paraId="08E22F9C" w14:textId="77777777" w:rsidR="00F16F24" w:rsidRDefault="00F16F24" w:rsidP="00F16F24"/>
        </w:tc>
        <w:tc>
          <w:tcPr>
            <w:tcW w:w="1870" w:type="dxa"/>
            <w:tcBorders>
              <w:top w:val="nil"/>
              <w:bottom w:val="single" w:sz="4" w:space="0" w:color="auto"/>
            </w:tcBorders>
            <w:vAlign w:val="center"/>
          </w:tcPr>
          <w:p w14:paraId="684923EC" w14:textId="7F7FAA8B"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58F41409" w14:textId="7132AFB2"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δ</w:t>
            </w:r>
          </w:p>
        </w:tc>
        <w:tc>
          <w:tcPr>
            <w:tcW w:w="1870" w:type="dxa"/>
            <w:tcBorders>
              <w:top w:val="nil"/>
              <w:bottom w:val="single" w:sz="4" w:space="0" w:color="auto"/>
            </w:tcBorders>
            <w:vAlign w:val="center"/>
          </w:tcPr>
          <w:p w14:paraId="26B18E6A" w14:textId="4B515E13" w:rsidR="00F16F24" w:rsidRPr="00F16F24" w:rsidRDefault="00F16F24" w:rsidP="00F16F24">
            <w:pPr>
              <w:jc w:val="cente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870" w:type="dxa"/>
            <w:tcBorders>
              <w:top w:val="nil"/>
              <w:bottom w:val="single" w:sz="4" w:space="0" w:color="auto"/>
            </w:tcBorders>
            <w:vAlign w:val="center"/>
          </w:tcPr>
          <w:p w14:paraId="04B136A1" w14:textId="38F2DB43" w:rsidR="00F16F24" w:rsidRPr="00F16F24" w:rsidRDefault="00F16F24" w:rsidP="00F16F24">
            <w:pPr>
              <w:jc w:val="center"/>
            </w:pPr>
            <w:r w:rsidRPr="00F16F24">
              <w:rPr>
                <w:rStyle w:val="mi"/>
                <w:rFonts w:ascii="MathJax_Math-italic" w:hAnsi="MathJax_Math-italic"/>
                <w:i/>
                <w:iCs/>
                <w:color w:val="333333"/>
                <w:bdr w:val="none" w:sz="0" w:space="0" w:color="auto" w:frame="1"/>
              </w:rPr>
              <w:t>δ</w:t>
            </w:r>
          </w:p>
        </w:tc>
      </w:tr>
      <w:tr w:rsidR="00D90914" w14:paraId="65BD7828" w14:textId="77777777" w:rsidTr="00F16F24">
        <w:tc>
          <w:tcPr>
            <w:tcW w:w="1870" w:type="dxa"/>
            <w:tcBorders>
              <w:top w:val="single" w:sz="4" w:space="0" w:color="auto"/>
            </w:tcBorders>
          </w:tcPr>
          <w:p w14:paraId="3A7BDE35" w14:textId="53C7FADC" w:rsidR="00D90914" w:rsidRDefault="00D90914" w:rsidP="00D90914">
            <w:r>
              <w:rPr>
                <w:color w:val="333333"/>
              </w:rPr>
              <w:t>Pre-EQS Fishery</w:t>
            </w:r>
          </w:p>
        </w:tc>
        <w:tc>
          <w:tcPr>
            <w:tcW w:w="1870" w:type="dxa"/>
            <w:tcBorders>
              <w:top w:val="single" w:sz="4" w:space="0" w:color="auto"/>
            </w:tcBorders>
            <w:vAlign w:val="center"/>
          </w:tcPr>
          <w:p w14:paraId="3D087451" w14:textId="39EF9C92" w:rsidR="00D90914" w:rsidRDefault="00D90914" w:rsidP="00F16F24">
            <w:pPr>
              <w:jc w:val="center"/>
            </w:pPr>
            <w:r>
              <w:rPr>
                <w:color w:val="333333"/>
              </w:rPr>
              <w:t>7.27</w:t>
            </w:r>
          </w:p>
        </w:tc>
        <w:tc>
          <w:tcPr>
            <w:tcW w:w="1870" w:type="dxa"/>
            <w:tcBorders>
              <w:top w:val="single" w:sz="4" w:space="0" w:color="auto"/>
            </w:tcBorders>
            <w:vAlign w:val="center"/>
          </w:tcPr>
          <w:p w14:paraId="086311D5" w14:textId="38564DEE" w:rsidR="00D90914" w:rsidRDefault="00D90914" w:rsidP="00F16F24">
            <w:pPr>
              <w:jc w:val="center"/>
            </w:pPr>
            <w:r>
              <w:rPr>
                <w:color w:val="333333"/>
              </w:rPr>
              <w:t>0.49</w:t>
            </w:r>
          </w:p>
        </w:tc>
        <w:tc>
          <w:tcPr>
            <w:tcW w:w="1870" w:type="dxa"/>
            <w:tcBorders>
              <w:top w:val="single" w:sz="4" w:space="0" w:color="auto"/>
            </w:tcBorders>
            <w:vAlign w:val="center"/>
          </w:tcPr>
          <w:p w14:paraId="5BAFDA04" w14:textId="61F86279" w:rsidR="00D90914" w:rsidRDefault="00D90914" w:rsidP="00F16F24">
            <w:pPr>
              <w:jc w:val="center"/>
            </w:pPr>
            <w:r>
              <w:rPr>
                <w:color w:val="333333"/>
              </w:rPr>
              <w:t>3.82</w:t>
            </w:r>
          </w:p>
        </w:tc>
        <w:tc>
          <w:tcPr>
            <w:tcW w:w="1870" w:type="dxa"/>
            <w:tcBorders>
              <w:top w:val="single" w:sz="4" w:space="0" w:color="auto"/>
            </w:tcBorders>
            <w:vAlign w:val="center"/>
          </w:tcPr>
          <w:p w14:paraId="044BA9CB" w14:textId="10E6B2F2" w:rsidR="00D90914" w:rsidRDefault="00D90914" w:rsidP="00F16F24">
            <w:pPr>
              <w:jc w:val="center"/>
            </w:pPr>
            <w:r>
              <w:rPr>
                <w:color w:val="333333"/>
              </w:rPr>
              <w:t>0.49</w:t>
            </w:r>
          </w:p>
        </w:tc>
      </w:tr>
      <w:tr w:rsidR="00D90914" w14:paraId="4C5928AF" w14:textId="77777777" w:rsidTr="00F16F24">
        <w:tc>
          <w:tcPr>
            <w:tcW w:w="1870" w:type="dxa"/>
          </w:tcPr>
          <w:p w14:paraId="30B78534" w14:textId="7D6BB278" w:rsidR="00D90914" w:rsidRDefault="00D90914" w:rsidP="00D90914">
            <w:r>
              <w:rPr>
                <w:color w:val="333333"/>
              </w:rPr>
              <w:t>EQS Fishery</w:t>
            </w:r>
          </w:p>
        </w:tc>
        <w:tc>
          <w:tcPr>
            <w:tcW w:w="1870" w:type="dxa"/>
            <w:vAlign w:val="center"/>
          </w:tcPr>
          <w:p w14:paraId="0B7DDA3C" w14:textId="27AAAD84" w:rsidR="00D90914" w:rsidRDefault="00D90914" w:rsidP="00F16F24">
            <w:pPr>
              <w:jc w:val="center"/>
            </w:pPr>
            <w:r>
              <w:rPr>
                <w:color w:val="333333"/>
              </w:rPr>
              <w:t>4.29</w:t>
            </w:r>
          </w:p>
        </w:tc>
        <w:tc>
          <w:tcPr>
            <w:tcW w:w="1870" w:type="dxa"/>
            <w:vAlign w:val="center"/>
          </w:tcPr>
          <w:p w14:paraId="7629E811" w14:textId="59CF679C" w:rsidR="00D90914" w:rsidRDefault="00D90914" w:rsidP="00F16F24">
            <w:pPr>
              <w:jc w:val="center"/>
            </w:pPr>
            <w:r>
              <w:rPr>
                <w:color w:val="333333"/>
              </w:rPr>
              <w:t>0.90</w:t>
            </w:r>
          </w:p>
        </w:tc>
        <w:tc>
          <w:tcPr>
            <w:tcW w:w="1870" w:type="dxa"/>
            <w:vAlign w:val="center"/>
          </w:tcPr>
          <w:p w14:paraId="40B8BDD3" w14:textId="04C6B087" w:rsidR="00D90914" w:rsidRDefault="00D90914" w:rsidP="00F16F24">
            <w:pPr>
              <w:jc w:val="center"/>
            </w:pPr>
            <w:r>
              <w:rPr>
                <w:color w:val="333333"/>
              </w:rPr>
              <w:t>3.34</w:t>
            </w:r>
          </w:p>
        </w:tc>
        <w:tc>
          <w:tcPr>
            <w:tcW w:w="1870" w:type="dxa"/>
            <w:vAlign w:val="center"/>
          </w:tcPr>
          <w:p w14:paraId="0A5725FE" w14:textId="556EF140" w:rsidR="00D90914" w:rsidRDefault="00D90914" w:rsidP="00F16F24">
            <w:pPr>
              <w:jc w:val="center"/>
            </w:pPr>
            <w:r>
              <w:rPr>
                <w:color w:val="333333"/>
              </w:rPr>
              <w:t>1.76</w:t>
            </w:r>
          </w:p>
        </w:tc>
      </w:tr>
    </w:tbl>
    <w:p w14:paraId="49FB093E" w14:textId="4BC1FDDD" w:rsidR="009D35B0" w:rsidRDefault="009D35B0" w:rsidP="009D35B0">
      <w:r>
        <w:br w:type="page"/>
      </w:r>
    </w:p>
    <w:p w14:paraId="49904FFE" w14:textId="09433205" w:rsidR="00F16F24" w:rsidRDefault="00F16F24" w:rsidP="009D35B0">
      <w:pPr>
        <w:rPr>
          <w:shd w:val="clear" w:color="auto" w:fill="FFFFFF"/>
        </w:rPr>
      </w:pPr>
      <w:r>
        <w:lastRenderedPageBreak/>
        <w:t xml:space="preserve">Table </w:t>
      </w:r>
      <w:r w:rsidR="001B533B">
        <w:t>8</w:t>
      </w:r>
      <w:ins w:id="497" w:author="Ehresmann, Rhea K (DFG)" w:date="2023-08-16T15:35:00Z">
        <w:r w:rsidR="000B4171" w:rsidRPr="00A64C1B">
          <w:t>.–</w:t>
        </w:r>
      </w:ins>
      <w:del w:id="498" w:author="Ehresmann, Rhea K (DFG)" w:date="2023-08-16T15:35:00Z">
        <w:r w:rsidDel="000B4171">
          <w:delText xml:space="preserve">.  </w:delText>
        </w:r>
      </w:del>
      <w:r w:rsidRPr="00F16F24">
        <w:rPr>
          <w:shd w:val="clear" w:color="auto" w:fill="FFFFFF"/>
        </w:rPr>
        <w:t>Parameter estimates from the statistical catch-at-age model. Estimates of recruitment, initial numbers-at-age, and fishing mortality deviations were excluded for brevity.</w:t>
      </w:r>
    </w:p>
    <w:p w14:paraId="05085D5E" w14:textId="77777777" w:rsidR="00F16F24" w:rsidRDefault="00F16F24" w:rsidP="009D35B0">
      <w:pPr>
        <w:rPr>
          <w:shd w:val="clear" w:color="auto" w:fill="FFFFFF"/>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1585"/>
        <w:gridCol w:w="1585"/>
        <w:gridCol w:w="1586"/>
      </w:tblGrid>
      <w:tr w:rsidR="00F16F24" w14:paraId="42807F50" w14:textId="77777777" w:rsidTr="001D501A">
        <w:trPr>
          <w:trHeight w:val="576"/>
        </w:trPr>
        <w:tc>
          <w:tcPr>
            <w:tcW w:w="4604" w:type="dxa"/>
            <w:tcBorders>
              <w:top w:val="single" w:sz="4" w:space="0" w:color="auto"/>
              <w:bottom w:val="single" w:sz="4" w:space="0" w:color="auto"/>
            </w:tcBorders>
            <w:vAlign w:val="bottom"/>
          </w:tcPr>
          <w:p w14:paraId="1BAC9B24" w14:textId="233E4226" w:rsidR="00F16F24" w:rsidRDefault="00F16F24" w:rsidP="00F16F24">
            <w:r>
              <w:rPr>
                <w:b/>
                <w:bCs/>
                <w:color w:val="333333"/>
              </w:rPr>
              <w:t>Parameter</w:t>
            </w:r>
          </w:p>
        </w:tc>
        <w:tc>
          <w:tcPr>
            <w:tcW w:w="1585" w:type="dxa"/>
            <w:tcBorders>
              <w:top w:val="single" w:sz="4" w:space="0" w:color="auto"/>
              <w:bottom w:val="single" w:sz="4" w:space="0" w:color="auto"/>
            </w:tcBorders>
            <w:vAlign w:val="bottom"/>
          </w:tcPr>
          <w:p w14:paraId="47C88454" w14:textId="267C6594" w:rsidR="00F16F24" w:rsidRDefault="00F16F24" w:rsidP="00F16F24">
            <w:pPr>
              <w:jc w:val="center"/>
            </w:pPr>
            <w:r>
              <w:rPr>
                <w:b/>
                <w:bCs/>
                <w:color w:val="333333"/>
              </w:rPr>
              <w:t>Estimate</w:t>
            </w:r>
          </w:p>
        </w:tc>
        <w:tc>
          <w:tcPr>
            <w:tcW w:w="1585" w:type="dxa"/>
            <w:tcBorders>
              <w:top w:val="single" w:sz="4" w:space="0" w:color="auto"/>
              <w:bottom w:val="single" w:sz="4" w:space="0" w:color="auto"/>
            </w:tcBorders>
            <w:vAlign w:val="bottom"/>
          </w:tcPr>
          <w:p w14:paraId="72895298" w14:textId="0D5193F8" w:rsidR="00F16F24" w:rsidRDefault="00F16F24" w:rsidP="00F16F24">
            <w:pPr>
              <w:jc w:val="center"/>
            </w:pPr>
            <w:r>
              <w:rPr>
                <w:b/>
                <w:bCs/>
                <w:color w:val="333333"/>
              </w:rPr>
              <w:t>Lower 95% CI</w:t>
            </w:r>
          </w:p>
        </w:tc>
        <w:tc>
          <w:tcPr>
            <w:tcW w:w="1586" w:type="dxa"/>
            <w:tcBorders>
              <w:top w:val="single" w:sz="4" w:space="0" w:color="auto"/>
              <w:bottom w:val="single" w:sz="4" w:space="0" w:color="auto"/>
            </w:tcBorders>
            <w:vAlign w:val="bottom"/>
          </w:tcPr>
          <w:p w14:paraId="19328762" w14:textId="0DA64339" w:rsidR="00F16F24" w:rsidRDefault="00F16F24" w:rsidP="00F16F24">
            <w:pPr>
              <w:jc w:val="center"/>
            </w:pPr>
            <w:r>
              <w:rPr>
                <w:b/>
                <w:bCs/>
                <w:color w:val="333333"/>
              </w:rPr>
              <w:t>Upper 95% CI</w:t>
            </w:r>
          </w:p>
        </w:tc>
      </w:tr>
      <w:tr w:rsidR="00F16F24" w14:paraId="309669BF" w14:textId="77777777" w:rsidTr="001D501A">
        <w:trPr>
          <w:trHeight w:val="432"/>
        </w:trPr>
        <w:tc>
          <w:tcPr>
            <w:tcW w:w="4604" w:type="dxa"/>
            <w:tcBorders>
              <w:top w:val="single" w:sz="4" w:space="0" w:color="auto"/>
            </w:tcBorders>
            <w:vAlign w:val="center"/>
          </w:tcPr>
          <w:p w14:paraId="56A0E931" w14:textId="43E361B3" w:rsidR="00F16F24" w:rsidRDefault="00F16F24" w:rsidP="001D501A">
            <w:pPr>
              <w:spacing w:after="0"/>
              <w:jc w:val="left"/>
            </w:pPr>
            <w:r>
              <w:rPr>
                <w:color w:val="333333"/>
              </w:rPr>
              <w:t>Survey 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tcBorders>
              <w:top w:val="single" w:sz="4" w:space="0" w:color="auto"/>
            </w:tcBorders>
            <w:vAlign w:val="center"/>
          </w:tcPr>
          <w:p w14:paraId="761EE16D" w14:textId="0FFABB7A" w:rsidR="00F16F24" w:rsidRDefault="00F16F24" w:rsidP="001D501A">
            <w:pPr>
              <w:jc w:val="center"/>
            </w:pPr>
            <w:r>
              <w:rPr>
                <w:color w:val="333333"/>
              </w:rPr>
              <w:t>6.237</w:t>
            </w:r>
          </w:p>
        </w:tc>
        <w:tc>
          <w:tcPr>
            <w:tcW w:w="1585" w:type="dxa"/>
            <w:tcBorders>
              <w:top w:val="single" w:sz="4" w:space="0" w:color="auto"/>
            </w:tcBorders>
            <w:vAlign w:val="center"/>
          </w:tcPr>
          <w:p w14:paraId="19BB10A1" w14:textId="20F6FECE" w:rsidR="00F16F24" w:rsidRDefault="00F16F24" w:rsidP="001D501A">
            <w:pPr>
              <w:jc w:val="center"/>
            </w:pPr>
            <w:r>
              <w:rPr>
                <w:color w:val="333333"/>
              </w:rPr>
              <w:t>4.161</w:t>
            </w:r>
          </w:p>
        </w:tc>
        <w:tc>
          <w:tcPr>
            <w:tcW w:w="1586" w:type="dxa"/>
            <w:tcBorders>
              <w:top w:val="single" w:sz="4" w:space="0" w:color="auto"/>
            </w:tcBorders>
            <w:vAlign w:val="center"/>
          </w:tcPr>
          <w:p w14:paraId="3879B80C" w14:textId="3E99E340" w:rsidR="00F16F24" w:rsidRDefault="00F16F24" w:rsidP="001D501A">
            <w:pPr>
              <w:jc w:val="center"/>
            </w:pPr>
            <w:r>
              <w:rPr>
                <w:color w:val="333333"/>
              </w:rPr>
              <w:t>10.307</w:t>
            </w:r>
          </w:p>
        </w:tc>
      </w:tr>
      <w:tr w:rsidR="00F16F24" w14:paraId="61F8E4C2" w14:textId="77777777" w:rsidTr="001D501A">
        <w:trPr>
          <w:trHeight w:val="432"/>
        </w:trPr>
        <w:tc>
          <w:tcPr>
            <w:tcW w:w="4604" w:type="dxa"/>
            <w:vAlign w:val="center"/>
          </w:tcPr>
          <w:p w14:paraId="15637F82" w14:textId="5D35AC77" w:rsidR="00F16F24" w:rsidRDefault="00F16F24" w:rsidP="001D501A">
            <w:pPr>
              <w:spacing w:after="0"/>
              <w:jc w:val="left"/>
            </w:pPr>
            <w:r>
              <w:rPr>
                <w:color w:val="333333"/>
              </w:rPr>
              <w:t>Survey 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del w:id="499" w:author="Ehresmann, Rhea K (DFG)" w:date="2023-08-16T15:36:00Z">
              <w:r w:rsidDel="00081CCF">
                <w:rPr>
                  <w:rStyle w:val="mjxassistivemathml"/>
                  <w:color w:val="333333"/>
                  <w:sz w:val="20"/>
                  <w:szCs w:val="20"/>
                  <w:bdr w:val="none" w:sz="0" w:space="0" w:color="auto" w:frame="1"/>
                </w:rPr>
                <w:delText>50</w:delText>
              </w:r>
            </w:del>
          </w:p>
        </w:tc>
        <w:tc>
          <w:tcPr>
            <w:tcW w:w="1585" w:type="dxa"/>
            <w:vAlign w:val="center"/>
          </w:tcPr>
          <w:p w14:paraId="251F5DC5" w14:textId="11424ADC" w:rsidR="00F16F24" w:rsidRDefault="00F16F24" w:rsidP="001D501A">
            <w:pPr>
              <w:jc w:val="center"/>
            </w:pPr>
            <w:r>
              <w:rPr>
                <w:color w:val="333333"/>
              </w:rPr>
              <w:t>5.042</w:t>
            </w:r>
          </w:p>
        </w:tc>
        <w:tc>
          <w:tcPr>
            <w:tcW w:w="1585" w:type="dxa"/>
            <w:vAlign w:val="center"/>
          </w:tcPr>
          <w:p w14:paraId="3F5D033E" w14:textId="373E9F4E" w:rsidR="00F16F24" w:rsidRDefault="00F16F24" w:rsidP="001D501A">
            <w:pPr>
              <w:jc w:val="center"/>
            </w:pPr>
            <w:r>
              <w:rPr>
                <w:color w:val="333333"/>
              </w:rPr>
              <w:t>4.511</w:t>
            </w:r>
          </w:p>
        </w:tc>
        <w:tc>
          <w:tcPr>
            <w:tcW w:w="1586" w:type="dxa"/>
            <w:vAlign w:val="center"/>
          </w:tcPr>
          <w:p w14:paraId="6E522F99" w14:textId="787254D1" w:rsidR="00F16F24" w:rsidRDefault="00F16F24" w:rsidP="001D501A">
            <w:pPr>
              <w:jc w:val="center"/>
            </w:pPr>
            <w:r>
              <w:rPr>
                <w:color w:val="333333"/>
              </w:rPr>
              <w:t>5.685</w:t>
            </w:r>
          </w:p>
        </w:tc>
      </w:tr>
      <w:tr w:rsidR="00F16F24" w14:paraId="404E7162" w14:textId="77777777" w:rsidTr="001D501A">
        <w:trPr>
          <w:trHeight w:val="432"/>
        </w:trPr>
        <w:tc>
          <w:tcPr>
            <w:tcW w:w="4604" w:type="dxa"/>
            <w:vAlign w:val="center"/>
          </w:tcPr>
          <w:p w14:paraId="246CE123" w14:textId="68F2E7EB" w:rsidR="00F16F24" w:rsidRDefault="00F16F24" w:rsidP="001D501A">
            <w:pPr>
              <w:spacing w:after="0"/>
              <w:jc w:val="left"/>
            </w:pPr>
            <w:commentRangeStart w:id="500"/>
            <w:r>
              <w:rPr>
                <w:color w:val="333333"/>
              </w:rPr>
              <w:t>Survey male selectivity pre-2000, </w:t>
            </w:r>
            <w:r>
              <w:rPr>
                <w:rStyle w:val="mi"/>
                <w:rFonts w:ascii="MathJax_Math-italic" w:hAnsi="MathJax_Math-italic"/>
                <w:color w:val="333333"/>
                <w:bdr w:val="none" w:sz="0" w:space="0" w:color="auto" w:frame="1"/>
              </w:rPr>
              <w:t>δ</w:t>
            </w:r>
            <w:commentRangeEnd w:id="500"/>
            <w:r w:rsidR="00A714EC">
              <w:rPr>
                <w:rStyle w:val="CommentReference"/>
              </w:rPr>
              <w:commentReference w:id="500"/>
            </w:r>
          </w:p>
        </w:tc>
        <w:tc>
          <w:tcPr>
            <w:tcW w:w="1585" w:type="dxa"/>
            <w:vAlign w:val="center"/>
          </w:tcPr>
          <w:p w14:paraId="0005BC75" w14:textId="302E8F0E" w:rsidR="00F16F24" w:rsidRDefault="00F16F24" w:rsidP="001D501A">
            <w:pPr>
              <w:jc w:val="center"/>
            </w:pPr>
            <w:r>
              <w:rPr>
                <w:color w:val="333333"/>
              </w:rPr>
              <w:t>0.562</w:t>
            </w:r>
          </w:p>
        </w:tc>
        <w:tc>
          <w:tcPr>
            <w:tcW w:w="1585" w:type="dxa"/>
            <w:vAlign w:val="center"/>
          </w:tcPr>
          <w:p w14:paraId="771B8594" w14:textId="0532DA2A" w:rsidR="00F16F24" w:rsidRDefault="00F16F24" w:rsidP="001D501A">
            <w:pPr>
              <w:jc w:val="center"/>
            </w:pPr>
            <w:r>
              <w:rPr>
                <w:color w:val="333333"/>
              </w:rPr>
              <w:t>0.243</w:t>
            </w:r>
          </w:p>
        </w:tc>
        <w:tc>
          <w:tcPr>
            <w:tcW w:w="1586" w:type="dxa"/>
            <w:vAlign w:val="center"/>
          </w:tcPr>
          <w:p w14:paraId="75E07DFE" w14:textId="0AE83B14" w:rsidR="00F16F24" w:rsidRDefault="00F16F24" w:rsidP="001D501A">
            <w:pPr>
              <w:jc w:val="center"/>
            </w:pPr>
            <w:r>
              <w:rPr>
                <w:color w:val="333333"/>
              </w:rPr>
              <w:t>1.300</w:t>
            </w:r>
          </w:p>
        </w:tc>
      </w:tr>
      <w:tr w:rsidR="00F16F24" w14:paraId="0DA0A06D" w14:textId="77777777" w:rsidTr="001D501A">
        <w:trPr>
          <w:trHeight w:val="432"/>
        </w:trPr>
        <w:tc>
          <w:tcPr>
            <w:tcW w:w="4604" w:type="dxa"/>
            <w:vAlign w:val="center"/>
          </w:tcPr>
          <w:p w14:paraId="1C609D09" w14:textId="49B81DC7" w:rsidR="00F16F24" w:rsidRDefault="00F16F24" w:rsidP="001D501A">
            <w:pPr>
              <w:spacing w:after="0"/>
              <w:jc w:val="left"/>
            </w:pPr>
            <w:r>
              <w:rPr>
                <w:color w:val="333333"/>
              </w:rPr>
              <w:t>Survey male selectivity 2000-2022, </w:t>
            </w:r>
            <w:r>
              <w:rPr>
                <w:rStyle w:val="mi"/>
                <w:rFonts w:ascii="MathJax_Math-italic" w:hAnsi="MathJax_Math-italic"/>
                <w:color w:val="333333"/>
                <w:bdr w:val="none" w:sz="0" w:space="0" w:color="auto" w:frame="1"/>
              </w:rPr>
              <w:t>δ</w:t>
            </w:r>
          </w:p>
        </w:tc>
        <w:tc>
          <w:tcPr>
            <w:tcW w:w="1585" w:type="dxa"/>
            <w:vAlign w:val="center"/>
          </w:tcPr>
          <w:p w14:paraId="41753358" w14:textId="4C56B165" w:rsidR="00F16F24" w:rsidRDefault="00F16F24" w:rsidP="001D501A">
            <w:pPr>
              <w:jc w:val="center"/>
            </w:pPr>
            <w:r>
              <w:rPr>
                <w:color w:val="333333"/>
              </w:rPr>
              <w:t>0.802</w:t>
            </w:r>
          </w:p>
        </w:tc>
        <w:tc>
          <w:tcPr>
            <w:tcW w:w="1585" w:type="dxa"/>
            <w:vAlign w:val="center"/>
          </w:tcPr>
          <w:p w14:paraId="483F7EFA" w14:textId="34E04B41" w:rsidR="00F16F24" w:rsidRDefault="00F16F24" w:rsidP="001D501A">
            <w:pPr>
              <w:jc w:val="center"/>
            </w:pPr>
            <w:r>
              <w:rPr>
                <w:color w:val="333333"/>
              </w:rPr>
              <w:t>0.613</w:t>
            </w:r>
          </w:p>
        </w:tc>
        <w:tc>
          <w:tcPr>
            <w:tcW w:w="1586" w:type="dxa"/>
            <w:vAlign w:val="center"/>
          </w:tcPr>
          <w:p w14:paraId="46F705A7" w14:textId="1BB3D51B" w:rsidR="00F16F24" w:rsidRDefault="00F16F24" w:rsidP="001D501A">
            <w:pPr>
              <w:jc w:val="center"/>
            </w:pPr>
            <w:r>
              <w:rPr>
                <w:color w:val="333333"/>
              </w:rPr>
              <w:t>1.050</w:t>
            </w:r>
          </w:p>
        </w:tc>
      </w:tr>
      <w:tr w:rsidR="00F16F24" w14:paraId="2AC42BB0" w14:textId="77777777" w:rsidTr="001D501A">
        <w:trPr>
          <w:trHeight w:val="432"/>
        </w:trPr>
        <w:tc>
          <w:tcPr>
            <w:tcW w:w="4604" w:type="dxa"/>
            <w:vAlign w:val="center"/>
          </w:tcPr>
          <w:p w14:paraId="66373762" w14:textId="375B3B5A" w:rsidR="00F16F24" w:rsidRDefault="00F16F24" w:rsidP="001D501A">
            <w:pPr>
              <w:spacing w:after="0"/>
              <w:jc w:val="left"/>
            </w:pPr>
            <w:r>
              <w:rPr>
                <w:color w:val="333333"/>
              </w:rPr>
              <w:t>Survey female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6F5496DF" w14:textId="5EF41FEB" w:rsidR="00F16F24" w:rsidRDefault="00F16F24" w:rsidP="001D501A">
            <w:pPr>
              <w:jc w:val="center"/>
            </w:pPr>
            <w:r>
              <w:rPr>
                <w:color w:val="333333"/>
              </w:rPr>
              <w:t>3.896</w:t>
            </w:r>
          </w:p>
        </w:tc>
        <w:tc>
          <w:tcPr>
            <w:tcW w:w="1585" w:type="dxa"/>
            <w:vAlign w:val="center"/>
          </w:tcPr>
          <w:p w14:paraId="1B2CD4E9" w14:textId="56796837" w:rsidR="00F16F24" w:rsidRDefault="00F16F24" w:rsidP="001D501A">
            <w:pPr>
              <w:jc w:val="center"/>
            </w:pPr>
            <w:r>
              <w:rPr>
                <w:color w:val="333333"/>
              </w:rPr>
              <w:t>3.261</w:t>
            </w:r>
          </w:p>
        </w:tc>
        <w:tc>
          <w:tcPr>
            <w:tcW w:w="1586" w:type="dxa"/>
            <w:vAlign w:val="center"/>
          </w:tcPr>
          <w:p w14:paraId="21F0B7B4" w14:textId="0A9FEAC3" w:rsidR="00F16F24" w:rsidRDefault="00F16F24" w:rsidP="001D501A">
            <w:pPr>
              <w:jc w:val="center"/>
            </w:pPr>
            <w:r>
              <w:rPr>
                <w:color w:val="333333"/>
              </w:rPr>
              <w:t>4.849</w:t>
            </w:r>
          </w:p>
        </w:tc>
      </w:tr>
      <w:tr w:rsidR="00F16F24" w14:paraId="657F39C1" w14:textId="77777777" w:rsidTr="001D501A">
        <w:trPr>
          <w:trHeight w:val="432"/>
        </w:trPr>
        <w:tc>
          <w:tcPr>
            <w:tcW w:w="4604" w:type="dxa"/>
            <w:vAlign w:val="center"/>
          </w:tcPr>
          <w:p w14:paraId="42CCDABA" w14:textId="4200C04A" w:rsidR="00F16F24" w:rsidRDefault="00F16F24" w:rsidP="001D501A">
            <w:pPr>
              <w:spacing w:after="0"/>
              <w:jc w:val="left"/>
            </w:pPr>
            <w:r>
              <w:rPr>
                <w:color w:val="333333"/>
              </w:rPr>
              <w:t>Survey female selectivity 2000-2022,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7EFD89A" w14:textId="316FB6CB" w:rsidR="00F16F24" w:rsidRDefault="00F16F24" w:rsidP="001D501A">
            <w:pPr>
              <w:jc w:val="center"/>
            </w:pPr>
            <w:r>
              <w:rPr>
                <w:color w:val="333333"/>
              </w:rPr>
              <w:t>3.697</w:t>
            </w:r>
          </w:p>
        </w:tc>
        <w:tc>
          <w:tcPr>
            <w:tcW w:w="1585" w:type="dxa"/>
            <w:vAlign w:val="center"/>
          </w:tcPr>
          <w:p w14:paraId="57556D47" w14:textId="25C4684F" w:rsidR="00F16F24" w:rsidRDefault="00F16F24" w:rsidP="001D501A">
            <w:pPr>
              <w:jc w:val="center"/>
            </w:pPr>
            <w:r>
              <w:rPr>
                <w:color w:val="333333"/>
              </w:rPr>
              <w:t>3.493</w:t>
            </w:r>
          </w:p>
        </w:tc>
        <w:tc>
          <w:tcPr>
            <w:tcW w:w="1586" w:type="dxa"/>
            <w:vAlign w:val="center"/>
          </w:tcPr>
          <w:p w14:paraId="034E14C3" w14:textId="7AE25B03" w:rsidR="00F16F24" w:rsidRDefault="00F16F24" w:rsidP="001D501A">
            <w:pPr>
              <w:jc w:val="center"/>
            </w:pPr>
            <w:r>
              <w:rPr>
                <w:color w:val="333333"/>
              </w:rPr>
              <w:t>3.928</w:t>
            </w:r>
          </w:p>
        </w:tc>
      </w:tr>
      <w:tr w:rsidR="00F16F24" w14:paraId="3A7E4874" w14:textId="77777777" w:rsidTr="001D501A">
        <w:trPr>
          <w:trHeight w:val="432"/>
        </w:trPr>
        <w:tc>
          <w:tcPr>
            <w:tcW w:w="4604" w:type="dxa"/>
            <w:vAlign w:val="center"/>
          </w:tcPr>
          <w:p w14:paraId="5CD794CE" w14:textId="31DDB37F" w:rsidR="00F16F24" w:rsidRDefault="00F16F24" w:rsidP="001D501A">
            <w:pPr>
              <w:spacing w:after="0"/>
              <w:jc w:val="left"/>
            </w:pPr>
            <w:r>
              <w:rPr>
                <w:color w:val="333333"/>
              </w:rPr>
              <w:t>Survey female selectivity pre-2000, </w:t>
            </w:r>
            <w:r>
              <w:rPr>
                <w:rStyle w:val="mi"/>
                <w:rFonts w:ascii="MathJax_Math-italic" w:hAnsi="MathJax_Math-italic"/>
                <w:color w:val="333333"/>
                <w:bdr w:val="none" w:sz="0" w:space="0" w:color="auto" w:frame="1"/>
              </w:rPr>
              <w:t>δ</w:t>
            </w:r>
          </w:p>
        </w:tc>
        <w:tc>
          <w:tcPr>
            <w:tcW w:w="1585" w:type="dxa"/>
            <w:vAlign w:val="center"/>
          </w:tcPr>
          <w:p w14:paraId="55747EB2" w14:textId="6D3A1A4D" w:rsidR="00F16F24" w:rsidRDefault="00F16F24" w:rsidP="001D501A">
            <w:pPr>
              <w:jc w:val="center"/>
            </w:pPr>
            <w:r>
              <w:rPr>
                <w:color w:val="333333"/>
              </w:rPr>
              <w:t>1.525</w:t>
            </w:r>
          </w:p>
        </w:tc>
        <w:tc>
          <w:tcPr>
            <w:tcW w:w="1585" w:type="dxa"/>
            <w:vAlign w:val="center"/>
          </w:tcPr>
          <w:p w14:paraId="712D6706" w14:textId="690FF667" w:rsidR="00F16F24" w:rsidRDefault="00F16F24" w:rsidP="001D501A">
            <w:pPr>
              <w:jc w:val="center"/>
            </w:pPr>
            <w:r>
              <w:rPr>
                <w:color w:val="333333"/>
              </w:rPr>
              <w:t>0.732</w:t>
            </w:r>
          </w:p>
        </w:tc>
        <w:tc>
          <w:tcPr>
            <w:tcW w:w="1586" w:type="dxa"/>
            <w:vAlign w:val="center"/>
          </w:tcPr>
          <w:p w14:paraId="75D654C0" w14:textId="246CC621" w:rsidR="00F16F24" w:rsidRDefault="00F16F24" w:rsidP="001D501A">
            <w:pPr>
              <w:jc w:val="center"/>
            </w:pPr>
            <w:r>
              <w:rPr>
                <w:color w:val="333333"/>
              </w:rPr>
              <w:t>3.177</w:t>
            </w:r>
          </w:p>
        </w:tc>
      </w:tr>
      <w:tr w:rsidR="00F16F24" w14:paraId="59113922" w14:textId="77777777" w:rsidTr="001D501A">
        <w:trPr>
          <w:trHeight w:val="432"/>
        </w:trPr>
        <w:tc>
          <w:tcPr>
            <w:tcW w:w="4604" w:type="dxa"/>
            <w:vAlign w:val="center"/>
          </w:tcPr>
          <w:p w14:paraId="19AE69FA" w14:textId="213BD619" w:rsidR="00F16F24" w:rsidRDefault="00F16F24" w:rsidP="001D501A">
            <w:pPr>
              <w:spacing w:after="0"/>
              <w:jc w:val="left"/>
            </w:pPr>
            <w:r>
              <w:rPr>
                <w:color w:val="333333"/>
              </w:rPr>
              <w:t>Survey female selectivity 2000-2022, </w:t>
            </w:r>
            <w:r>
              <w:rPr>
                <w:rStyle w:val="mi"/>
                <w:rFonts w:ascii="MathJax_Math-italic" w:hAnsi="MathJax_Math-italic"/>
                <w:color w:val="333333"/>
                <w:bdr w:val="none" w:sz="0" w:space="0" w:color="auto" w:frame="1"/>
              </w:rPr>
              <w:t>δ</w:t>
            </w:r>
          </w:p>
        </w:tc>
        <w:tc>
          <w:tcPr>
            <w:tcW w:w="1585" w:type="dxa"/>
            <w:vAlign w:val="center"/>
          </w:tcPr>
          <w:p w14:paraId="53245B82" w14:textId="343004A6" w:rsidR="00F16F24" w:rsidRDefault="00F16F24" w:rsidP="001D501A">
            <w:pPr>
              <w:jc w:val="center"/>
            </w:pPr>
            <w:r>
              <w:rPr>
                <w:color w:val="333333"/>
              </w:rPr>
              <w:t>2.348</w:t>
            </w:r>
          </w:p>
        </w:tc>
        <w:tc>
          <w:tcPr>
            <w:tcW w:w="1585" w:type="dxa"/>
            <w:vAlign w:val="center"/>
          </w:tcPr>
          <w:p w14:paraId="34D77334" w14:textId="312F2381" w:rsidR="00F16F24" w:rsidRDefault="00F16F24" w:rsidP="001D501A">
            <w:pPr>
              <w:jc w:val="center"/>
            </w:pPr>
            <w:r>
              <w:rPr>
                <w:color w:val="333333"/>
              </w:rPr>
              <w:t>1.649</w:t>
            </w:r>
          </w:p>
        </w:tc>
        <w:tc>
          <w:tcPr>
            <w:tcW w:w="1586" w:type="dxa"/>
            <w:vAlign w:val="center"/>
          </w:tcPr>
          <w:p w14:paraId="486B57B9" w14:textId="7871E579" w:rsidR="00F16F24" w:rsidRDefault="00F16F24" w:rsidP="001D501A">
            <w:pPr>
              <w:jc w:val="center"/>
            </w:pPr>
            <w:r>
              <w:rPr>
                <w:color w:val="333333"/>
              </w:rPr>
              <w:t>3.345</w:t>
            </w:r>
          </w:p>
        </w:tc>
      </w:tr>
      <w:tr w:rsidR="00F16F24" w14:paraId="235B1458" w14:textId="77777777" w:rsidTr="001D501A">
        <w:trPr>
          <w:trHeight w:val="432"/>
        </w:trPr>
        <w:tc>
          <w:tcPr>
            <w:tcW w:w="4604" w:type="dxa"/>
            <w:vAlign w:val="center"/>
          </w:tcPr>
          <w:p w14:paraId="04C9C0E5" w14:textId="0F913116" w:rsidR="00F16F24" w:rsidRDefault="00F16F24" w:rsidP="001D501A">
            <w:pPr>
              <w:spacing w:after="0"/>
              <w:jc w:val="left"/>
            </w:pPr>
            <w:r>
              <w:rPr>
                <w:color w:val="333333"/>
              </w:rPr>
              <w:t>Pre-EQS</w:t>
            </w:r>
            <w:r w:rsidR="0076197F">
              <w:rPr>
                <w:color w:val="333333"/>
              </w:rPr>
              <w:t xml:space="preserve"> </w:t>
            </w:r>
            <w:r>
              <w:rPr>
                <w:color w:val="333333"/>
              </w:rPr>
              <w:t>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pre</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center"/>
          </w:tcPr>
          <w:p w14:paraId="4AF9C81D" w14:textId="18508D9C" w:rsidR="00F16F24" w:rsidRDefault="00F16F24" w:rsidP="001D501A">
            <w:pPr>
              <w:jc w:val="center"/>
            </w:pPr>
            <w:r>
              <w:rPr>
                <w:color w:val="333333"/>
              </w:rPr>
              <w:t>-17.670</w:t>
            </w:r>
          </w:p>
        </w:tc>
        <w:tc>
          <w:tcPr>
            <w:tcW w:w="1585" w:type="dxa"/>
            <w:vAlign w:val="center"/>
          </w:tcPr>
          <w:p w14:paraId="6B7EDFD7" w14:textId="65554760" w:rsidR="00F16F24" w:rsidRDefault="00F16F24" w:rsidP="001D501A">
            <w:pPr>
              <w:jc w:val="center"/>
            </w:pPr>
            <w:r>
              <w:rPr>
                <w:color w:val="333333"/>
              </w:rPr>
              <w:t>-17.751</w:t>
            </w:r>
          </w:p>
        </w:tc>
        <w:tc>
          <w:tcPr>
            <w:tcW w:w="1586" w:type="dxa"/>
            <w:vAlign w:val="center"/>
          </w:tcPr>
          <w:p w14:paraId="7D5E3D1A" w14:textId="13A02670" w:rsidR="00F16F24" w:rsidRDefault="00F16F24" w:rsidP="001D501A">
            <w:pPr>
              <w:jc w:val="center"/>
            </w:pPr>
            <w:r>
              <w:rPr>
                <w:color w:val="333333"/>
              </w:rPr>
              <w:t>-17.589</w:t>
            </w:r>
          </w:p>
        </w:tc>
      </w:tr>
      <w:tr w:rsidR="00F16F24" w14:paraId="73C7F4DF" w14:textId="77777777" w:rsidTr="001D501A">
        <w:trPr>
          <w:trHeight w:val="432"/>
        </w:trPr>
        <w:tc>
          <w:tcPr>
            <w:tcW w:w="4604" w:type="dxa"/>
            <w:vAlign w:val="center"/>
          </w:tcPr>
          <w:p w14:paraId="78283E38" w14:textId="5014CEB7" w:rsidR="00F16F24" w:rsidRDefault="00F16F24" w:rsidP="001D501A">
            <w:pPr>
              <w:spacing w:after="0"/>
              <w:jc w:val="left"/>
            </w:pPr>
            <w:r>
              <w:rPr>
                <w:color w:val="333333"/>
              </w:rPr>
              <w:t>EQS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center"/>
          </w:tcPr>
          <w:p w14:paraId="3AE7EAC6" w14:textId="557B4DBA" w:rsidR="00F16F24" w:rsidRDefault="00F16F24" w:rsidP="001D501A">
            <w:pPr>
              <w:jc w:val="center"/>
            </w:pPr>
            <w:r>
              <w:rPr>
                <w:color w:val="333333"/>
              </w:rPr>
              <w:t>-17.243</w:t>
            </w:r>
          </w:p>
        </w:tc>
        <w:tc>
          <w:tcPr>
            <w:tcW w:w="1585" w:type="dxa"/>
            <w:vAlign w:val="center"/>
          </w:tcPr>
          <w:p w14:paraId="6E266E4A" w14:textId="7661CD4F" w:rsidR="00F16F24" w:rsidRDefault="00F16F24" w:rsidP="001D501A">
            <w:pPr>
              <w:jc w:val="center"/>
            </w:pPr>
            <w:r>
              <w:rPr>
                <w:color w:val="333333"/>
              </w:rPr>
              <w:t>-17.292</w:t>
            </w:r>
          </w:p>
        </w:tc>
        <w:tc>
          <w:tcPr>
            <w:tcW w:w="1586" w:type="dxa"/>
            <w:vAlign w:val="center"/>
          </w:tcPr>
          <w:p w14:paraId="53620E35" w14:textId="210E4065" w:rsidR="00F16F24" w:rsidRDefault="00F16F24" w:rsidP="001D501A">
            <w:pPr>
              <w:jc w:val="center"/>
            </w:pPr>
            <w:r>
              <w:rPr>
                <w:color w:val="333333"/>
              </w:rPr>
              <w:t>-17.193</w:t>
            </w:r>
          </w:p>
        </w:tc>
      </w:tr>
      <w:tr w:rsidR="00F16F24" w14:paraId="1D1857AC" w14:textId="77777777" w:rsidTr="001D501A">
        <w:trPr>
          <w:trHeight w:val="432"/>
        </w:trPr>
        <w:tc>
          <w:tcPr>
            <w:tcW w:w="4604" w:type="dxa"/>
            <w:vAlign w:val="center"/>
          </w:tcPr>
          <w:p w14:paraId="590A053F" w14:textId="494B2563" w:rsidR="00F16F24" w:rsidRDefault="00F16F24" w:rsidP="001D501A">
            <w:pPr>
              <w:spacing w:after="0"/>
              <w:jc w:val="left"/>
            </w:pPr>
            <w:r>
              <w:rPr>
                <w:color w:val="333333"/>
              </w:rPr>
              <w:t>Survey catchability pre-2000,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center"/>
          </w:tcPr>
          <w:p w14:paraId="70783400" w14:textId="507834E1" w:rsidR="00F16F24" w:rsidRDefault="00F16F24" w:rsidP="001D501A">
            <w:pPr>
              <w:jc w:val="center"/>
            </w:pPr>
            <w:r>
              <w:rPr>
                <w:color w:val="333333"/>
              </w:rPr>
              <w:t>-16.880</w:t>
            </w:r>
          </w:p>
        </w:tc>
        <w:tc>
          <w:tcPr>
            <w:tcW w:w="1585" w:type="dxa"/>
            <w:vAlign w:val="center"/>
          </w:tcPr>
          <w:p w14:paraId="4E6FD657" w14:textId="2E916924" w:rsidR="00F16F24" w:rsidRDefault="00F16F24" w:rsidP="001D501A">
            <w:pPr>
              <w:jc w:val="center"/>
            </w:pPr>
            <w:r>
              <w:rPr>
                <w:color w:val="333333"/>
              </w:rPr>
              <w:t>-17.003</w:t>
            </w:r>
          </w:p>
        </w:tc>
        <w:tc>
          <w:tcPr>
            <w:tcW w:w="1586" w:type="dxa"/>
            <w:vAlign w:val="center"/>
          </w:tcPr>
          <w:p w14:paraId="337EA8A4" w14:textId="1B7B55E8" w:rsidR="00F16F24" w:rsidRDefault="00F16F24" w:rsidP="001D501A">
            <w:pPr>
              <w:jc w:val="center"/>
            </w:pPr>
            <w:r>
              <w:rPr>
                <w:color w:val="333333"/>
              </w:rPr>
              <w:t>-16.758</w:t>
            </w:r>
          </w:p>
        </w:tc>
      </w:tr>
      <w:tr w:rsidR="00F16F24" w14:paraId="76625B13" w14:textId="77777777" w:rsidTr="001D501A">
        <w:trPr>
          <w:trHeight w:val="432"/>
        </w:trPr>
        <w:tc>
          <w:tcPr>
            <w:tcW w:w="4604" w:type="dxa"/>
            <w:vAlign w:val="center"/>
          </w:tcPr>
          <w:p w14:paraId="49E82EE3" w14:textId="62E617D0" w:rsidR="00F16F24" w:rsidRDefault="00F16F24" w:rsidP="001D501A">
            <w:pPr>
              <w:spacing w:after="0"/>
              <w:jc w:val="left"/>
            </w:pPr>
            <w:r>
              <w:rPr>
                <w:color w:val="333333"/>
              </w:rPr>
              <w:t>Survey catchability 2000-2022,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center"/>
          </w:tcPr>
          <w:p w14:paraId="6B5B864A" w14:textId="186025D6" w:rsidR="00F16F24" w:rsidRDefault="00F16F24" w:rsidP="001D501A">
            <w:pPr>
              <w:jc w:val="center"/>
            </w:pPr>
            <w:r>
              <w:rPr>
                <w:color w:val="333333"/>
              </w:rPr>
              <w:t>-16.718</w:t>
            </w:r>
          </w:p>
        </w:tc>
        <w:tc>
          <w:tcPr>
            <w:tcW w:w="1585" w:type="dxa"/>
            <w:vAlign w:val="center"/>
          </w:tcPr>
          <w:p w14:paraId="313BBE31" w14:textId="3B983146" w:rsidR="00F16F24" w:rsidRDefault="00F16F24" w:rsidP="001D501A">
            <w:pPr>
              <w:jc w:val="center"/>
            </w:pPr>
            <w:r>
              <w:rPr>
                <w:color w:val="333333"/>
              </w:rPr>
              <w:t>-16.777</w:t>
            </w:r>
          </w:p>
        </w:tc>
        <w:tc>
          <w:tcPr>
            <w:tcW w:w="1586" w:type="dxa"/>
            <w:vAlign w:val="center"/>
          </w:tcPr>
          <w:p w14:paraId="5BFC3AA3" w14:textId="58A71C8D" w:rsidR="00F16F24" w:rsidRDefault="00F16F24" w:rsidP="001D501A">
            <w:pPr>
              <w:jc w:val="center"/>
            </w:pPr>
            <w:r>
              <w:rPr>
                <w:color w:val="333333"/>
              </w:rPr>
              <w:t>-16.658</w:t>
            </w:r>
          </w:p>
        </w:tc>
      </w:tr>
      <w:tr w:rsidR="00F16F24" w14:paraId="6B680DA4" w14:textId="77777777" w:rsidTr="001D501A">
        <w:trPr>
          <w:trHeight w:val="432"/>
        </w:trPr>
        <w:tc>
          <w:tcPr>
            <w:tcW w:w="4604" w:type="dxa"/>
            <w:vAlign w:val="center"/>
          </w:tcPr>
          <w:p w14:paraId="364CDC44" w14:textId="2EEAE919" w:rsidR="00F16F24" w:rsidRDefault="00F16F24" w:rsidP="001D501A">
            <w:pPr>
              <w:spacing w:after="0"/>
              <w:jc w:val="left"/>
            </w:pPr>
            <w:r>
              <w:rPr>
                <w:color w:val="333333"/>
              </w:rPr>
              <w:t>Mark-recapture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MR</w:t>
            </w:r>
            <w:r>
              <w:rPr>
                <w:rStyle w:val="mo"/>
                <w:rFonts w:ascii="MathJax_Main" w:hAnsi="MathJax_Main"/>
                <w:color w:val="333333"/>
                <w:bdr w:val="none" w:sz="0" w:space="0" w:color="auto" w:frame="1"/>
              </w:rPr>
              <w:t>)</w:t>
            </w:r>
          </w:p>
        </w:tc>
        <w:tc>
          <w:tcPr>
            <w:tcW w:w="1585" w:type="dxa"/>
            <w:vAlign w:val="center"/>
          </w:tcPr>
          <w:p w14:paraId="3DAAF9FD" w14:textId="60FD5D4F" w:rsidR="00F16F24" w:rsidRDefault="00F16F24" w:rsidP="001D501A">
            <w:pPr>
              <w:jc w:val="center"/>
            </w:pPr>
            <w:r>
              <w:rPr>
                <w:color w:val="333333"/>
              </w:rPr>
              <w:t>-0.043</w:t>
            </w:r>
          </w:p>
        </w:tc>
        <w:tc>
          <w:tcPr>
            <w:tcW w:w="1585" w:type="dxa"/>
            <w:vAlign w:val="center"/>
          </w:tcPr>
          <w:p w14:paraId="63453E38" w14:textId="72F1940F" w:rsidR="00F16F24" w:rsidRDefault="00F16F24" w:rsidP="001D501A">
            <w:pPr>
              <w:jc w:val="center"/>
            </w:pPr>
            <w:r>
              <w:rPr>
                <w:color w:val="333333"/>
              </w:rPr>
              <w:t>-0.062</w:t>
            </w:r>
          </w:p>
        </w:tc>
        <w:tc>
          <w:tcPr>
            <w:tcW w:w="1586" w:type="dxa"/>
            <w:vAlign w:val="center"/>
          </w:tcPr>
          <w:p w14:paraId="7270C5FA" w14:textId="38CA0706" w:rsidR="00F16F24" w:rsidRDefault="00F16F24" w:rsidP="001D501A">
            <w:pPr>
              <w:jc w:val="center"/>
            </w:pPr>
            <w:r>
              <w:rPr>
                <w:color w:val="333333"/>
              </w:rPr>
              <w:t>-0.024</w:t>
            </w:r>
          </w:p>
        </w:tc>
      </w:tr>
      <w:tr w:rsidR="00F16F24" w14:paraId="7327638E" w14:textId="77777777" w:rsidTr="001D501A">
        <w:trPr>
          <w:trHeight w:val="432"/>
        </w:trPr>
        <w:tc>
          <w:tcPr>
            <w:tcW w:w="4604" w:type="dxa"/>
            <w:vAlign w:val="center"/>
          </w:tcPr>
          <w:p w14:paraId="11E0364E" w14:textId="2356FAC2" w:rsidR="00F16F24" w:rsidRDefault="00F16F24" w:rsidP="001D501A">
            <w:pPr>
              <w:spacing w:after="0"/>
              <w:jc w:val="left"/>
            </w:pPr>
            <w:r>
              <w:rPr>
                <w:color w:val="333333"/>
              </w:rPr>
              <w:t>Mean recruitment,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R</w:t>
            </w:r>
          </w:p>
        </w:tc>
        <w:tc>
          <w:tcPr>
            <w:tcW w:w="1585" w:type="dxa"/>
            <w:vAlign w:val="center"/>
          </w:tcPr>
          <w:p w14:paraId="61900D33" w14:textId="701D5312" w:rsidR="00F16F24" w:rsidRDefault="00F16F24" w:rsidP="001D501A">
            <w:pPr>
              <w:jc w:val="center"/>
            </w:pPr>
            <w:r>
              <w:rPr>
                <w:color w:val="333333"/>
              </w:rPr>
              <w:t>799,173</w:t>
            </w:r>
          </w:p>
        </w:tc>
        <w:tc>
          <w:tcPr>
            <w:tcW w:w="1585" w:type="dxa"/>
            <w:vAlign w:val="center"/>
          </w:tcPr>
          <w:p w14:paraId="6E574693" w14:textId="3008DEFD" w:rsidR="00F16F24" w:rsidRDefault="00F16F24" w:rsidP="001D501A">
            <w:pPr>
              <w:jc w:val="center"/>
            </w:pPr>
            <w:r>
              <w:rPr>
                <w:color w:val="333333"/>
              </w:rPr>
              <w:t>669,879</w:t>
            </w:r>
          </w:p>
        </w:tc>
        <w:tc>
          <w:tcPr>
            <w:tcW w:w="1586" w:type="dxa"/>
            <w:vAlign w:val="center"/>
          </w:tcPr>
          <w:p w14:paraId="253B6892" w14:textId="5F5F56B7" w:rsidR="00F16F24" w:rsidRDefault="00F16F24" w:rsidP="001D501A">
            <w:pPr>
              <w:jc w:val="center"/>
            </w:pPr>
            <w:r>
              <w:rPr>
                <w:color w:val="333333"/>
              </w:rPr>
              <w:t>953,423</w:t>
            </w:r>
          </w:p>
        </w:tc>
      </w:tr>
      <w:tr w:rsidR="00F16F24" w14:paraId="5C021C7D" w14:textId="77777777" w:rsidTr="001D501A">
        <w:trPr>
          <w:trHeight w:val="432"/>
        </w:trPr>
        <w:tc>
          <w:tcPr>
            <w:tcW w:w="4604" w:type="dxa"/>
            <w:vAlign w:val="center"/>
          </w:tcPr>
          <w:p w14:paraId="49233978" w14:textId="04FD330F" w:rsidR="00F16F24" w:rsidRDefault="00F16F24" w:rsidP="001D501A">
            <w:pPr>
              <w:spacing w:after="0"/>
              <w:jc w:val="left"/>
            </w:pPr>
            <w:r>
              <w:rPr>
                <w:color w:val="333333"/>
              </w:rPr>
              <w:t>Mean initial numbers-at-age,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N</w:t>
            </w:r>
          </w:p>
        </w:tc>
        <w:tc>
          <w:tcPr>
            <w:tcW w:w="1585" w:type="dxa"/>
            <w:vAlign w:val="center"/>
          </w:tcPr>
          <w:p w14:paraId="6760863C" w14:textId="65344465" w:rsidR="00F16F24" w:rsidRDefault="00F16F24" w:rsidP="001D501A">
            <w:pPr>
              <w:jc w:val="center"/>
            </w:pPr>
            <w:r>
              <w:rPr>
                <w:color w:val="333333"/>
              </w:rPr>
              <w:t>1,020,153</w:t>
            </w:r>
          </w:p>
        </w:tc>
        <w:tc>
          <w:tcPr>
            <w:tcW w:w="1585" w:type="dxa"/>
            <w:vAlign w:val="center"/>
          </w:tcPr>
          <w:p w14:paraId="7D0A9D3C" w14:textId="2130B8DA" w:rsidR="00F16F24" w:rsidRDefault="00F16F24" w:rsidP="001D501A">
            <w:pPr>
              <w:jc w:val="center"/>
            </w:pPr>
            <w:r>
              <w:rPr>
                <w:color w:val="333333"/>
              </w:rPr>
              <w:t>776,952</w:t>
            </w:r>
          </w:p>
        </w:tc>
        <w:tc>
          <w:tcPr>
            <w:tcW w:w="1586" w:type="dxa"/>
            <w:vAlign w:val="center"/>
          </w:tcPr>
          <w:p w14:paraId="1B3F0727" w14:textId="653034B9" w:rsidR="00F16F24" w:rsidRDefault="00F16F24" w:rsidP="001D501A">
            <w:pPr>
              <w:jc w:val="center"/>
            </w:pPr>
            <w:r>
              <w:rPr>
                <w:color w:val="333333"/>
              </w:rPr>
              <w:t>1,339,481</w:t>
            </w:r>
          </w:p>
        </w:tc>
      </w:tr>
      <w:tr w:rsidR="00F16F24" w14:paraId="6C3A7A75" w14:textId="77777777" w:rsidTr="001D501A">
        <w:trPr>
          <w:trHeight w:val="432"/>
        </w:trPr>
        <w:tc>
          <w:tcPr>
            <w:tcW w:w="4604" w:type="dxa"/>
            <w:vAlign w:val="center"/>
          </w:tcPr>
          <w:p w14:paraId="580BBF86" w14:textId="009C8B2A" w:rsidR="00F16F24" w:rsidRDefault="00F16F24" w:rsidP="001D501A">
            <w:pPr>
              <w:jc w:val="left"/>
            </w:pPr>
            <w:r>
              <w:rPr>
                <w:color w:val="333333"/>
              </w:rPr>
              <w:t>Variability in recruitment and initial numbers-at-age (random effects parameter), </w:t>
            </w:r>
            <w:r>
              <w:rPr>
                <w:rStyle w:val="mi"/>
                <w:rFonts w:ascii="MathJax_Math-italic" w:hAnsi="MathJax_Math-italic"/>
                <w:color w:val="333333"/>
                <w:bdr w:val="none" w:sz="0" w:space="0" w:color="auto" w:frame="1"/>
              </w:rPr>
              <w:t>σ</w:t>
            </w:r>
            <w:r>
              <w:rPr>
                <w:rStyle w:val="mi"/>
                <w:rFonts w:ascii="MathJax_Math-italic" w:hAnsi="MathJax_Math-italic"/>
                <w:color w:val="333333"/>
                <w:sz w:val="17"/>
                <w:szCs w:val="17"/>
                <w:bdr w:val="none" w:sz="0" w:space="0" w:color="auto" w:frame="1"/>
              </w:rPr>
              <w:t>R</w:t>
            </w:r>
          </w:p>
        </w:tc>
        <w:tc>
          <w:tcPr>
            <w:tcW w:w="1585" w:type="dxa"/>
            <w:vAlign w:val="center"/>
          </w:tcPr>
          <w:p w14:paraId="55BF68E5" w14:textId="5439B4C3" w:rsidR="00F16F24" w:rsidRDefault="00F16F24" w:rsidP="001D501A">
            <w:pPr>
              <w:jc w:val="center"/>
            </w:pPr>
            <w:r>
              <w:rPr>
                <w:color w:val="333333"/>
              </w:rPr>
              <w:t>0.521</w:t>
            </w:r>
          </w:p>
        </w:tc>
        <w:tc>
          <w:tcPr>
            <w:tcW w:w="1585" w:type="dxa"/>
            <w:vAlign w:val="center"/>
          </w:tcPr>
          <w:p w14:paraId="2B2804A4" w14:textId="44D887B0" w:rsidR="00F16F24" w:rsidRDefault="00F16F24" w:rsidP="001D501A">
            <w:pPr>
              <w:jc w:val="center"/>
            </w:pPr>
            <w:r>
              <w:rPr>
                <w:color w:val="333333"/>
              </w:rPr>
              <w:t>0.439</w:t>
            </w:r>
          </w:p>
        </w:tc>
        <w:tc>
          <w:tcPr>
            <w:tcW w:w="1586" w:type="dxa"/>
            <w:vAlign w:val="center"/>
          </w:tcPr>
          <w:p w14:paraId="3946CD30" w14:textId="41DA4587" w:rsidR="00F16F24" w:rsidRDefault="00F16F24" w:rsidP="001D501A">
            <w:pPr>
              <w:jc w:val="center"/>
            </w:pPr>
            <w:r>
              <w:rPr>
                <w:color w:val="333333"/>
              </w:rPr>
              <w:t>0.618</w:t>
            </w:r>
          </w:p>
        </w:tc>
      </w:tr>
      <w:tr w:rsidR="00F16F24" w14:paraId="6EE6A231" w14:textId="77777777" w:rsidTr="001D501A">
        <w:trPr>
          <w:trHeight w:val="432"/>
        </w:trPr>
        <w:tc>
          <w:tcPr>
            <w:tcW w:w="4604" w:type="dxa"/>
            <w:vAlign w:val="center"/>
          </w:tcPr>
          <w:p w14:paraId="1A78DA69" w14:textId="10936D07" w:rsidR="00F16F24" w:rsidRDefault="00F16F24" w:rsidP="001D501A">
            <w:pPr>
              <w:jc w:val="left"/>
            </w:pPr>
            <w:r>
              <w:rPr>
                <w:color w:val="333333"/>
              </w:rPr>
              <w:t>Mean fishing mortality,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F</w:t>
            </w:r>
          </w:p>
        </w:tc>
        <w:tc>
          <w:tcPr>
            <w:tcW w:w="1585" w:type="dxa"/>
            <w:vAlign w:val="center"/>
          </w:tcPr>
          <w:p w14:paraId="295FA405" w14:textId="31349B07" w:rsidR="00F16F24" w:rsidRDefault="00F16F24" w:rsidP="001D501A">
            <w:pPr>
              <w:jc w:val="center"/>
            </w:pPr>
            <w:r>
              <w:rPr>
                <w:color w:val="333333"/>
              </w:rPr>
              <w:t>0.056</w:t>
            </w:r>
          </w:p>
        </w:tc>
        <w:tc>
          <w:tcPr>
            <w:tcW w:w="1585" w:type="dxa"/>
            <w:vAlign w:val="center"/>
          </w:tcPr>
          <w:p w14:paraId="55241E4B" w14:textId="4A2C2D97" w:rsidR="00F16F24" w:rsidRDefault="00F16F24" w:rsidP="001D501A">
            <w:pPr>
              <w:jc w:val="center"/>
            </w:pPr>
            <w:r>
              <w:rPr>
                <w:color w:val="333333"/>
              </w:rPr>
              <w:t>0.030</w:t>
            </w:r>
          </w:p>
        </w:tc>
        <w:tc>
          <w:tcPr>
            <w:tcW w:w="1586" w:type="dxa"/>
            <w:vAlign w:val="center"/>
          </w:tcPr>
          <w:p w14:paraId="65AB1237" w14:textId="1BDDCFBA" w:rsidR="00F16F24" w:rsidRDefault="00F16F24" w:rsidP="001D501A">
            <w:pPr>
              <w:jc w:val="center"/>
            </w:pPr>
            <w:r>
              <w:rPr>
                <w:color w:val="333333"/>
              </w:rPr>
              <w:t>0.106</w:t>
            </w:r>
          </w:p>
        </w:tc>
      </w:tr>
    </w:tbl>
    <w:p w14:paraId="702C5E97" w14:textId="77777777" w:rsidR="00F16F24" w:rsidRPr="00F16F24" w:rsidRDefault="00F16F24" w:rsidP="009D35B0"/>
    <w:p w14:paraId="1B428A2A" w14:textId="77777777" w:rsidR="009D35B0" w:rsidRPr="00F16F24" w:rsidRDefault="009D35B0" w:rsidP="00C64739">
      <w:pPr>
        <w:pStyle w:val="Caption"/>
      </w:pPr>
    </w:p>
    <w:p w14:paraId="3069F330" w14:textId="77777777" w:rsidR="00F16F24" w:rsidRDefault="00F16F24" w:rsidP="00C64739">
      <w:pPr>
        <w:pStyle w:val="Caption"/>
      </w:pPr>
    </w:p>
    <w:p w14:paraId="74393838" w14:textId="7D9A1143" w:rsidR="001B533B" w:rsidRDefault="001B533B" w:rsidP="00C64739">
      <w:pPr>
        <w:pStyle w:val="Caption"/>
      </w:pPr>
      <w:r>
        <w:br w:type="page"/>
      </w:r>
    </w:p>
    <w:p w14:paraId="6A74CFEC" w14:textId="74A2EBDD" w:rsidR="001B533B" w:rsidRDefault="001B533B" w:rsidP="001B533B">
      <w:r>
        <w:lastRenderedPageBreak/>
        <w:t>Table 9</w:t>
      </w:r>
      <w:ins w:id="501" w:author="Ehresmann, Rhea K (DFG)" w:date="2023-08-16T15:39:00Z">
        <w:r w:rsidR="00B936D9" w:rsidRPr="00A64C1B">
          <w:t>.–</w:t>
        </w:r>
      </w:ins>
      <w:del w:id="502" w:author="Ehresmann, Rhea K (DFG)" w:date="2023-08-16T15:39:00Z">
        <w:r w:rsidDel="00B936D9">
          <w:delText xml:space="preserve">.  </w:delText>
        </w:r>
      </w:del>
      <w:r w:rsidRPr="00F16F24">
        <w:t xml:space="preserve">Negative likelihood </w:t>
      </w:r>
      <w:r>
        <w:t xml:space="preserve">(NLL) </w:t>
      </w:r>
      <w:r w:rsidRPr="00F16F24">
        <w:t>values and percent of each component to the total likelihood</w:t>
      </w:r>
      <w:r>
        <w:t xml:space="preserve"> (% of NLL)</w:t>
      </w:r>
      <w:r w:rsidRPr="00F16F24">
        <w:t>. The data likelihood is the sum of all likelihood contributions from data. The difference between the total likelihood and the data likelihood is the contribution of penalized likelihoods, including recruitment and fishing mortality.</w:t>
      </w:r>
      <w:r w:rsidRPr="00D90914">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876"/>
        <w:gridCol w:w="1197"/>
      </w:tblGrid>
      <w:tr w:rsidR="001B533B" w14:paraId="133ED859" w14:textId="77777777" w:rsidTr="00845172">
        <w:trPr>
          <w:jc w:val="center"/>
        </w:trPr>
        <w:tc>
          <w:tcPr>
            <w:tcW w:w="0" w:type="auto"/>
            <w:tcBorders>
              <w:top w:val="single" w:sz="4" w:space="0" w:color="auto"/>
              <w:bottom w:val="single" w:sz="4" w:space="0" w:color="auto"/>
            </w:tcBorders>
            <w:vAlign w:val="bottom"/>
          </w:tcPr>
          <w:p w14:paraId="1E59822E" w14:textId="77777777" w:rsidR="001B533B" w:rsidRDefault="001B533B" w:rsidP="00845172">
            <w:r>
              <w:rPr>
                <w:b/>
                <w:bCs/>
                <w:color w:val="333333"/>
              </w:rPr>
              <w:t>Likelihood component</w:t>
            </w:r>
          </w:p>
        </w:tc>
        <w:tc>
          <w:tcPr>
            <w:tcW w:w="0" w:type="auto"/>
            <w:tcBorders>
              <w:top w:val="single" w:sz="4" w:space="0" w:color="auto"/>
              <w:bottom w:val="single" w:sz="4" w:space="0" w:color="auto"/>
            </w:tcBorders>
            <w:vAlign w:val="center"/>
          </w:tcPr>
          <w:p w14:paraId="6AE3D256" w14:textId="77777777" w:rsidR="001B533B" w:rsidRDefault="001B533B" w:rsidP="00845172">
            <w:pPr>
              <w:jc w:val="center"/>
            </w:pPr>
            <w:r>
              <w:rPr>
                <w:rStyle w:val="mi"/>
                <w:rFonts w:ascii="MathJax_Math-italic" w:hAnsi="MathJax_Math-italic"/>
                <w:color w:val="333333"/>
                <w:bdr w:val="none" w:sz="0" w:space="0" w:color="auto" w:frame="1"/>
              </w:rPr>
              <w:t>NLL</w:t>
            </w:r>
          </w:p>
        </w:tc>
        <w:tc>
          <w:tcPr>
            <w:tcW w:w="0" w:type="auto"/>
            <w:tcBorders>
              <w:top w:val="single" w:sz="4" w:space="0" w:color="auto"/>
              <w:bottom w:val="single" w:sz="4" w:space="0" w:color="auto"/>
            </w:tcBorders>
            <w:vAlign w:val="center"/>
          </w:tcPr>
          <w:p w14:paraId="41090CDA" w14:textId="77777777" w:rsidR="001B533B" w:rsidRDefault="001B533B" w:rsidP="00845172">
            <w:pPr>
              <w:jc w:val="center"/>
            </w:pPr>
            <w:r>
              <w:rPr>
                <w:b/>
                <w:bCs/>
                <w:color w:val="333333"/>
              </w:rPr>
              <w:t>% of </w:t>
            </w:r>
            <w:r>
              <w:rPr>
                <w:rStyle w:val="mi"/>
                <w:rFonts w:ascii="MathJax_Math-italic" w:hAnsi="MathJax_Math-italic"/>
                <w:bdr w:val="none" w:sz="0" w:space="0" w:color="auto" w:frame="1"/>
              </w:rPr>
              <w:t>NLL</w:t>
            </w:r>
          </w:p>
        </w:tc>
      </w:tr>
      <w:tr w:rsidR="001B533B" w14:paraId="1FF5EF31" w14:textId="77777777" w:rsidTr="00845172">
        <w:trPr>
          <w:jc w:val="center"/>
        </w:trPr>
        <w:tc>
          <w:tcPr>
            <w:tcW w:w="0" w:type="auto"/>
            <w:tcBorders>
              <w:top w:val="single" w:sz="4" w:space="0" w:color="auto"/>
            </w:tcBorders>
          </w:tcPr>
          <w:p w14:paraId="6CFE76F1" w14:textId="77777777" w:rsidR="001B533B" w:rsidRDefault="001B533B" w:rsidP="00845172">
            <w:r>
              <w:rPr>
                <w:color w:val="333333"/>
              </w:rPr>
              <w:t>Catch</w:t>
            </w:r>
          </w:p>
        </w:tc>
        <w:tc>
          <w:tcPr>
            <w:tcW w:w="0" w:type="auto"/>
            <w:tcBorders>
              <w:top w:val="single" w:sz="4" w:space="0" w:color="auto"/>
            </w:tcBorders>
            <w:vAlign w:val="center"/>
          </w:tcPr>
          <w:p w14:paraId="7925E69F" w14:textId="77777777" w:rsidR="001B533B" w:rsidRDefault="001B533B" w:rsidP="00845172">
            <w:pPr>
              <w:jc w:val="center"/>
            </w:pPr>
            <w:r>
              <w:rPr>
                <w:color w:val="333333"/>
              </w:rPr>
              <w:t>17.6</w:t>
            </w:r>
          </w:p>
        </w:tc>
        <w:tc>
          <w:tcPr>
            <w:tcW w:w="0" w:type="auto"/>
            <w:tcBorders>
              <w:top w:val="single" w:sz="4" w:space="0" w:color="auto"/>
            </w:tcBorders>
            <w:vAlign w:val="center"/>
          </w:tcPr>
          <w:p w14:paraId="3E0D5155" w14:textId="77777777" w:rsidR="001B533B" w:rsidRDefault="001B533B" w:rsidP="00845172">
            <w:pPr>
              <w:jc w:val="center"/>
            </w:pPr>
            <w:r>
              <w:rPr>
                <w:color w:val="333333"/>
              </w:rPr>
              <w:t>1.0</w:t>
            </w:r>
          </w:p>
        </w:tc>
      </w:tr>
      <w:tr w:rsidR="001B533B" w14:paraId="2E85DCD0" w14:textId="77777777" w:rsidTr="00845172">
        <w:trPr>
          <w:jc w:val="center"/>
        </w:trPr>
        <w:tc>
          <w:tcPr>
            <w:tcW w:w="0" w:type="auto"/>
          </w:tcPr>
          <w:p w14:paraId="38E5DEF4" w14:textId="77777777" w:rsidR="001B533B" w:rsidRDefault="001B533B" w:rsidP="00845172">
            <w:r>
              <w:rPr>
                <w:color w:val="333333"/>
              </w:rPr>
              <w:t>Fishery CPUE</w:t>
            </w:r>
          </w:p>
        </w:tc>
        <w:tc>
          <w:tcPr>
            <w:tcW w:w="0" w:type="auto"/>
            <w:vAlign w:val="center"/>
          </w:tcPr>
          <w:p w14:paraId="65A6FA4D" w14:textId="77777777" w:rsidR="001B533B" w:rsidRDefault="001B533B" w:rsidP="00845172">
            <w:pPr>
              <w:jc w:val="center"/>
            </w:pPr>
            <w:r>
              <w:rPr>
                <w:color w:val="333333"/>
              </w:rPr>
              <w:t>178.9</w:t>
            </w:r>
          </w:p>
        </w:tc>
        <w:tc>
          <w:tcPr>
            <w:tcW w:w="0" w:type="auto"/>
            <w:vAlign w:val="center"/>
          </w:tcPr>
          <w:p w14:paraId="51DD36A3" w14:textId="77777777" w:rsidR="001B533B" w:rsidRDefault="001B533B" w:rsidP="00845172">
            <w:pPr>
              <w:jc w:val="center"/>
            </w:pPr>
            <w:r>
              <w:rPr>
                <w:color w:val="333333"/>
              </w:rPr>
              <w:t>9.9</w:t>
            </w:r>
          </w:p>
        </w:tc>
      </w:tr>
      <w:tr w:rsidR="001B533B" w14:paraId="1A70668B" w14:textId="77777777" w:rsidTr="00845172">
        <w:trPr>
          <w:jc w:val="center"/>
        </w:trPr>
        <w:tc>
          <w:tcPr>
            <w:tcW w:w="0" w:type="auto"/>
          </w:tcPr>
          <w:p w14:paraId="6074E9FB" w14:textId="77777777" w:rsidR="001B533B" w:rsidRDefault="001B533B" w:rsidP="00845172">
            <w:r>
              <w:rPr>
                <w:color w:val="333333"/>
              </w:rPr>
              <w:t>Survey CPUE</w:t>
            </w:r>
          </w:p>
        </w:tc>
        <w:tc>
          <w:tcPr>
            <w:tcW w:w="0" w:type="auto"/>
            <w:vAlign w:val="center"/>
          </w:tcPr>
          <w:p w14:paraId="00413AE6" w14:textId="77777777" w:rsidR="001B533B" w:rsidRDefault="001B533B" w:rsidP="00845172">
            <w:pPr>
              <w:jc w:val="center"/>
            </w:pPr>
            <w:r>
              <w:rPr>
                <w:color w:val="333333"/>
              </w:rPr>
              <w:t>107.7</w:t>
            </w:r>
          </w:p>
        </w:tc>
        <w:tc>
          <w:tcPr>
            <w:tcW w:w="0" w:type="auto"/>
            <w:vAlign w:val="center"/>
          </w:tcPr>
          <w:p w14:paraId="617D2E91" w14:textId="77777777" w:rsidR="001B533B" w:rsidRDefault="001B533B" w:rsidP="00845172">
            <w:pPr>
              <w:jc w:val="center"/>
            </w:pPr>
            <w:r>
              <w:rPr>
                <w:color w:val="333333"/>
              </w:rPr>
              <w:t>6.0</w:t>
            </w:r>
          </w:p>
        </w:tc>
      </w:tr>
      <w:tr w:rsidR="001B533B" w14:paraId="7EB30B65" w14:textId="77777777" w:rsidTr="00845172">
        <w:trPr>
          <w:jc w:val="center"/>
        </w:trPr>
        <w:tc>
          <w:tcPr>
            <w:tcW w:w="0" w:type="auto"/>
          </w:tcPr>
          <w:p w14:paraId="651A99A4" w14:textId="77777777" w:rsidR="001B533B" w:rsidRDefault="001B533B" w:rsidP="00845172">
            <w:r>
              <w:rPr>
                <w:color w:val="333333"/>
              </w:rPr>
              <w:t>Mark-recapture abundance</w:t>
            </w:r>
          </w:p>
        </w:tc>
        <w:tc>
          <w:tcPr>
            <w:tcW w:w="0" w:type="auto"/>
            <w:vAlign w:val="center"/>
          </w:tcPr>
          <w:p w14:paraId="48851CCB" w14:textId="77777777" w:rsidR="001B533B" w:rsidRDefault="001B533B" w:rsidP="00845172">
            <w:pPr>
              <w:jc w:val="center"/>
            </w:pPr>
            <w:r>
              <w:rPr>
                <w:color w:val="333333"/>
              </w:rPr>
              <w:t>84.9</w:t>
            </w:r>
          </w:p>
        </w:tc>
        <w:tc>
          <w:tcPr>
            <w:tcW w:w="0" w:type="auto"/>
            <w:vAlign w:val="center"/>
          </w:tcPr>
          <w:p w14:paraId="35AE6705" w14:textId="77777777" w:rsidR="001B533B" w:rsidRDefault="001B533B" w:rsidP="00845172">
            <w:pPr>
              <w:jc w:val="center"/>
            </w:pPr>
            <w:r>
              <w:rPr>
                <w:color w:val="333333"/>
              </w:rPr>
              <w:t>4.7</w:t>
            </w:r>
          </w:p>
        </w:tc>
      </w:tr>
      <w:tr w:rsidR="001B533B" w14:paraId="14E66B11" w14:textId="77777777" w:rsidTr="00845172">
        <w:trPr>
          <w:jc w:val="center"/>
        </w:trPr>
        <w:tc>
          <w:tcPr>
            <w:tcW w:w="0" w:type="auto"/>
          </w:tcPr>
          <w:p w14:paraId="35C92711" w14:textId="77777777" w:rsidR="001B533B" w:rsidRDefault="001B533B" w:rsidP="00845172">
            <w:r>
              <w:rPr>
                <w:color w:val="333333"/>
              </w:rPr>
              <w:t>Fishery ages</w:t>
            </w:r>
          </w:p>
        </w:tc>
        <w:tc>
          <w:tcPr>
            <w:tcW w:w="0" w:type="auto"/>
            <w:vAlign w:val="center"/>
          </w:tcPr>
          <w:p w14:paraId="00EC76F2" w14:textId="77777777" w:rsidR="001B533B" w:rsidRDefault="001B533B" w:rsidP="00845172">
            <w:pPr>
              <w:jc w:val="center"/>
            </w:pPr>
            <w:r>
              <w:rPr>
                <w:color w:val="333333"/>
              </w:rPr>
              <w:t>228.9</w:t>
            </w:r>
          </w:p>
        </w:tc>
        <w:tc>
          <w:tcPr>
            <w:tcW w:w="0" w:type="auto"/>
            <w:vAlign w:val="center"/>
          </w:tcPr>
          <w:p w14:paraId="0A9BC522" w14:textId="77777777" w:rsidR="001B533B" w:rsidRDefault="001B533B" w:rsidP="00845172">
            <w:pPr>
              <w:jc w:val="center"/>
            </w:pPr>
            <w:r>
              <w:rPr>
                <w:color w:val="333333"/>
              </w:rPr>
              <w:t>12.7</w:t>
            </w:r>
          </w:p>
        </w:tc>
      </w:tr>
      <w:tr w:rsidR="001B533B" w14:paraId="69E2C2F1" w14:textId="77777777" w:rsidTr="00845172">
        <w:trPr>
          <w:jc w:val="center"/>
        </w:trPr>
        <w:tc>
          <w:tcPr>
            <w:tcW w:w="0" w:type="auto"/>
          </w:tcPr>
          <w:p w14:paraId="66A6359D" w14:textId="77777777" w:rsidR="001B533B" w:rsidRDefault="001B533B" w:rsidP="00845172">
            <w:r>
              <w:rPr>
                <w:color w:val="333333"/>
              </w:rPr>
              <w:t>Survey ages</w:t>
            </w:r>
          </w:p>
        </w:tc>
        <w:tc>
          <w:tcPr>
            <w:tcW w:w="0" w:type="auto"/>
            <w:vAlign w:val="center"/>
          </w:tcPr>
          <w:p w14:paraId="1163C6B4" w14:textId="77777777" w:rsidR="001B533B" w:rsidRDefault="001B533B" w:rsidP="00845172">
            <w:pPr>
              <w:jc w:val="center"/>
            </w:pPr>
            <w:r>
              <w:rPr>
                <w:color w:val="333333"/>
              </w:rPr>
              <w:t>274.0</w:t>
            </w:r>
          </w:p>
        </w:tc>
        <w:tc>
          <w:tcPr>
            <w:tcW w:w="0" w:type="auto"/>
            <w:vAlign w:val="center"/>
          </w:tcPr>
          <w:p w14:paraId="3BCAB085" w14:textId="77777777" w:rsidR="001B533B" w:rsidRDefault="001B533B" w:rsidP="00845172">
            <w:pPr>
              <w:jc w:val="center"/>
            </w:pPr>
            <w:r>
              <w:rPr>
                <w:color w:val="333333"/>
              </w:rPr>
              <w:t>15.2</w:t>
            </w:r>
          </w:p>
        </w:tc>
      </w:tr>
      <w:tr w:rsidR="001B533B" w14:paraId="5DFDE47D" w14:textId="77777777" w:rsidTr="00845172">
        <w:trPr>
          <w:jc w:val="center"/>
        </w:trPr>
        <w:tc>
          <w:tcPr>
            <w:tcW w:w="0" w:type="auto"/>
          </w:tcPr>
          <w:p w14:paraId="3B5D9595" w14:textId="77777777" w:rsidR="001B533B" w:rsidRDefault="001B533B" w:rsidP="00845172">
            <w:r>
              <w:rPr>
                <w:color w:val="333333"/>
              </w:rPr>
              <w:t>Fishery lengths</w:t>
            </w:r>
          </w:p>
        </w:tc>
        <w:tc>
          <w:tcPr>
            <w:tcW w:w="0" w:type="auto"/>
            <w:vAlign w:val="center"/>
          </w:tcPr>
          <w:p w14:paraId="10403C8A" w14:textId="77777777" w:rsidR="001B533B" w:rsidRDefault="001B533B" w:rsidP="00845172">
            <w:pPr>
              <w:jc w:val="center"/>
            </w:pPr>
            <w:r>
              <w:rPr>
                <w:color w:val="333333"/>
              </w:rPr>
              <w:t>368.3</w:t>
            </w:r>
          </w:p>
        </w:tc>
        <w:tc>
          <w:tcPr>
            <w:tcW w:w="0" w:type="auto"/>
            <w:vAlign w:val="center"/>
          </w:tcPr>
          <w:p w14:paraId="0B5F3195" w14:textId="77777777" w:rsidR="001B533B" w:rsidRDefault="001B533B" w:rsidP="00845172">
            <w:pPr>
              <w:jc w:val="center"/>
            </w:pPr>
            <w:r>
              <w:rPr>
                <w:color w:val="333333"/>
              </w:rPr>
              <w:t>20.5</w:t>
            </w:r>
          </w:p>
        </w:tc>
      </w:tr>
      <w:tr w:rsidR="001B533B" w14:paraId="632E7857" w14:textId="77777777" w:rsidTr="00845172">
        <w:trPr>
          <w:jc w:val="center"/>
        </w:trPr>
        <w:tc>
          <w:tcPr>
            <w:tcW w:w="0" w:type="auto"/>
          </w:tcPr>
          <w:p w14:paraId="70337490" w14:textId="77777777" w:rsidR="001B533B" w:rsidRDefault="001B533B" w:rsidP="00845172">
            <w:r>
              <w:rPr>
                <w:color w:val="333333"/>
              </w:rPr>
              <w:t>Survey lengths</w:t>
            </w:r>
          </w:p>
        </w:tc>
        <w:tc>
          <w:tcPr>
            <w:tcW w:w="0" w:type="auto"/>
            <w:vAlign w:val="center"/>
          </w:tcPr>
          <w:p w14:paraId="010B9A66" w14:textId="77777777" w:rsidR="001B533B" w:rsidRDefault="001B533B" w:rsidP="00845172">
            <w:pPr>
              <w:jc w:val="center"/>
            </w:pPr>
            <w:r>
              <w:rPr>
                <w:color w:val="333333"/>
              </w:rPr>
              <w:t>539.8</w:t>
            </w:r>
          </w:p>
        </w:tc>
        <w:tc>
          <w:tcPr>
            <w:tcW w:w="0" w:type="auto"/>
            <w:vAlign w:val="center"/>
          </w:tcPr>
          <w:p w14:paraId="352EE5B1" w14:textId="77777777" w:rsidR="001B533B" w:rsidRDefault="001B533B" w:rsidP="00845172">
            <w:pPr>
              <w:jc w:val="center"/>
            </w:pPr>
            <w:r>
              <w:rPr>
                <w:color w:val="333333"/>
              </w:rPr>
              <w:t>30.0</w:t>
            </w:r>
          </w:p>
        </w:tc>
      </w:tr>
      <w:tr w:rsidR="001B533B" w14:paraId="4BAD1E06" w14:textId="77777777" w:rsidTr="00845172">
        <w:trPr>
          <w:jc w:val="center"/>
        </w:trPr>
        <w:tc>
          <w:tcPr>
            <w:tcW w:w="0" w:type="auto"/>
          </w:tcPr>
          <w:p w14:paraId="08CB7A10" w14:textId="77777777" w:rsidR="001B533B" w:rsidRDefault="001B533B" w:rsidP="00845172">
            <w:r>
              <w:rPr>
                <w:color w:val="333333"/>
              </w:rPr>
              <w:t>Data likelihood</w:t>
            </w:r>
          </w:p>
        </w:tc>
        <w:tc>
          <w:tcPr>
            <w:tcW w:w="0" w:type="auto"/>
            <w:vAlign w:val="center"/>
          </w:tcPr>
          <w:p w14:paraId="01166885" w14:textId="77777777" w:rsidR="001B533B" w:rsidRDefault="001B533B" w:rsidP="00845172">
            <w:pPr>
              <w:jc w:val="center"/>
            </w:pPr>
            <w:r>
              <w:rPr>
                <w:color w:val="333333"/>
              </w:rPr>
              <w:t>1800.1</w:t>
            </w:r>
          </w:p>
        </w:tc>
        <w:tc>
          <w:tcPr>
            <w:tcW w:w="0" w:type="auto"/>
            <w:vAlign w:val="center"/>
          </w:tcPr>
          <w:p w14:paraId="53B46C57" w14:textId="77777777" w:rsidR="001B533B" w:rsidRDefault="001B533B" w:rsidP="00845172">
            <w:pPr>
              <w:jc w:val="center"/>
            </w:pPr>
            <w:r>
              <w:rPr>
                <w:color w:val="333333"/>
              </w:rPr>
              <w:t>100.0</w:t>
            </w:r>
          </w:p>
        </w:tc>
      </w:tr>
      <w:tr w:rsidR="001B533B" w14:paraId="623DCBC7" w14:textId="77777777" w:rsidTr="00845172">
        <w:trPr>
          <w:jc w:val="center"/>
        </w:trPr>
        <w:tc>
          <w:tcPr>
            <w:tcW w:w="0" w:type="auto"/>
          </w:tcPr>
          <w:p w14:paraId="4B659802" w14:textId="77777777" w:rsidR="001B533B" w:rsidRDefault="001B533B" w:rsidP="00845172">
            <w:r>
              <w:rPr>
                <w:color w:val="333333"/>
              </w:rPr>
              <w:t>Fishing mortality penalty</w:t>
            </w:r>
          </w:p>
        </w:tc>
        <w:tc>
          <w:tcPr>
            <w:tcW w:w="0" w:type="auto"/>
            <w:vAlign w:val="center"/>
          </w:tcPr>
          <w:p w14:paraId="138557AD" w14:textId="77777777" w:rsidR="001B533B" w:rsidRDefault="001B533B" w:rsidP="00845172">
            <w:pPr>
              <w:jc w:val="center"/>
            </w:pPr>
            <w:r>
              <w:rPr>
                <w:color w:val="333333"/>
              </w:rPr>
              <w:t>1.4</w:t>
            </w:r>
          </w:p>
        </w:tc>
        <w:tc>
          <w:tcPr>
            <w:tcW w:w="0" w:type="auto"/>
            <w:vAlign w:val="center"/>
          </w:tcPr>
          <w:p w14:paraId="7D813E3E" w14:textId="77777777" w:rsidR="001B533B" w:rsidRDefault="001B533B" w:rsidP="00845172">
            <w:pPr>
              <w:jc w:val="center"/>
            </w:pPr>
            <w:r>
              <w:rPr>
                <w:color w:val="333333"/>
              </w:rPr>
              <w:t>0.1</w:t>
            </w:r>
          </w:p>
        </w:tc>
      </w:tr>
      <w:tr w:rsidR="001B533B" w14:paraId="65DB5665" w14:textId="77777777" w:rsidTr="00845172">
        <w:trPr>
          <w:jc w:val="center"/>
        </w:trPr>
        <w:tc>
          <w:tcPr>
            <w:tcW w:w="0" w:type="auto"/>
          </w:tcPr>
          <w:p w14:paraId="77BF89D9" w14:textId="77777777" w:rsidR="001B533B" w:rsidRDefault="001B533B" w:rsidP="00845172">
            <w:r>
              <w:rPr>
                <w:color w:val="333333"/>
              </w:rPr>
              <w:t>Recruitment likelihood</w:t>
            </w:r>
          </w:p>
        </w:tc>
        <w:tc>
          <w:tcPr>
            <w:tcW w:w="0" w:type="auto"/>
            <w:vAlign w:val="center"/>
          </w:tcPr>
          <w:p w14:paraId="0A185401" w14:textId="77777777" w:rsidR="001B533B" w:rsidRDefault="001B533B" w:rsidP="00845172">
            <w:pPr>
              <w:jc w:val="center"/>
            </w:pPr>
            <w:r>
              <w:rPr>
                <w:color w:val="333333"/>
              </w:rPr>
              <w:t>-11.7</w:t>
            </w:r>
          </w:p>
        </w:tc>
        <w:tc>
          <w:tcPr>
            <w:tcW w:w="0" w:type="auto"/>
            <w:vAlign w:val="center"/>
          </w:tcPr>
          <w:p w14:paraId="625B5BBD" w14:textId="77777777" w:rsidR="001B533B" w:rsidRDefault="001B533B" w:rsidP="00845172">
            <w:pPr>
              <w:jc w:val="center"/>
            </w:pPr>
            <w:r>
              <w:rPr>
                <w:color w:val="333333"/>
              </w:rPr>
              <w:t>-0.6</w:t>
            </w:r>
          </w:p>
        </w:tc>
      </w:tr>
      <w:tr w:rsidR="001B533B" w14:paraId="78CE67AA" w14:textId="77777777" w:rsidTr="00845172">
        <w:trPr>
          <w:jc w:val="center"/>
        </w:trPr>
        <w:tc>
          <w:tcPr>
            <w:tcW w:w="0" w:type="auto"/>
          </w:tcPr>
          <w:p w14:paraId="2A8E60BF" w14:textId="77777777" w:rsidR="001B533B" w:rsidRDefault="001B533B" w:rsidP="00845172">
            <w:r>
              <w:rPr>
                <w:color w:val="333333"/>
              </w:rPr>
              <w:t>SPR penalty</w:t>
            </w:r>
          </w:p>
        </w:tc>
        <w:tc>
          <w:tcPr>
            <w:tcW w:w="0" w:type="auto"/>
            <w:vAlign w:val="center"/>
          </w:tcPr>
          <w:p w14:paraId="3322431F" w14:textId="77777777" w:rsidR="001B533B" w:rsidRDefault="001B533B" w:rsidP="00845172">
            <w:pPr>
              <w:jc w:val="center"/>
            </w:pPr>
            <w:r>
              <w:rPr>
                <w:color w:val="333333"/>
              </w:rPr>
              <w:t>0.0</w:t>
            </w:r>
          </w:p>
        </w:tc>
        <w:tc>
          <w:tcPr>
            <w:tcW w:w="0" w:type="auto"/>
            <w:vAlign w:val="center"/>
          </w:tcPr>
          <w:p w14:paraId="4475DDE5" w14:textId="77777777" w:rsidR="001B533B" w:rsidRDefault="001B533B" w:rsidP="00845172">
            <w:pPr>
              <w:jc w:val="center"/>
            </w:pPr>
            <w:r>
              <w:rPr>
                <w:color w:val="333333"/>
              </w:rPr>
              <w:t>0.0</w:t>
            </w:r>
          </w:p>
        </w:tc>
      </w:tr>
      <w:tr w:rsidR="001B533B" w14:paraId="3F2BDB3C" w14:textId="77777777" w:rsidTr="00845172">
        <w:trPr>
          <w:jc w:val="center"/>
        </w:trPr>
        <w:tc>
          <w:tcPr>
            <w:tcW w:w="0" w:type="auto"/>
          </w:tcPr>
          <w:p w14:paraId="216BDDEB" w14:textId="77777777" w:rsidR="001B533B" w:rsidRDefault="001B533B" w:rsidP="00845172">
            <w:r>
              <w:rPr>
                <w:color w:val="333333"/>
              </w:rPr>
              <w:t>Sum of catchability priors</w:t>
            </w:r>
          </w:p>
        </w:tc>
        <w:tc>
          <w:tcPr>
            <w:tcW w:w="0" w:type="auto"/>
            <w:vAlign w:val="center"/>
          </w:tcPr>
          <w:p w14:paraId="422D4F45" w14:textId="77777777" w:rsidR="001B533B" w:rsidRDefault="001B533B" w:rsidP="00845172">
            <w:pPr>
              <w:jc w:val="center"/>
            </w:pPr>
            <w:r>
              <w:rPr>
                <w:color w:val="333333"/>
              </w:rPr>
              <w:t>9.1</w:t>
            </w:r>
          </w:p>
        </w:tc>
        <w:tc>
          <w:tcPr>
            <w:tcW w:w="0" w:type="auto"/>
            <w:vAlign w:val="center"/>
          </w:tcPr>
          <w:p w14:paraId="5F46EE2B" w14:textId="77777777" w:rsidR="001B533B" w:rsidRDefault="001B533B" w:rsidP="00845172">
            <w:pPr>
              <w:jc w:val="center"/>
            </w:pPr>
            <w:r>
              <w:rPr>
                <w:color w:val="333333"/>
              </w:rPr>
              <w:t>0.5</w:t>
            </w:r>
          </w:p>
        </w:tc>
      </w:tr>
      <w:tr w:rsidR="001B533B" w14:paraId="2FC520F8" w14:textId="77777777" w:rsidTr="00845172">
        <w:trPr>
          <w:jc w:val="center"/>
        </w:trPr>
        <w:tc>
          <w:tcPr>
            <w:tcW w:w="0" w:type="auto"/>
          </w:tcPr>
          <w:p w14:paraId="1086710E" w14:textId="77777777" w:rsidR="001B533B" w:rsidRDefault="001B533B" w:rsidP="00845172">
            <w:r>
              <w:rPr>
                <w:color w:val="333333"/>
              </w:rPr>
              <w:t>Total likelihood</w:t>
            </w:r>
          </w:p>
        </w:tc>
        <w:tc>
          <w:tcPr>
            <w:tcW w:w="0" w:type="auto"/>
            <w:vAlign w:val="center"/>
          </w:tcPr>
          <w:p w14:paraId="10ABDAEA" w14:textId="77777777" w:rsidR="001B533B" w:rsidRDefault="001B533B" w:rsidP="00845172">
            <w:pPr>
              <w:jc w:val="center"/>
            </w:pPr>
            <w:r>
              <w:rPr>
                <w:color w:val="333333"/>
              </w:rPr>
              <w:t>1798.9</w:t>
            </w:r>
          </w:p>
        </w:tc>
        <w:tc>
          <w:tcPr>
            <w:tcW w:w="0" w:type="auto"/>
            <w:vAlign w:val="center"/>
          </w:tcPr>
          <w:p w14:paraId="2BF9F8A8" w14:textId="77777777" w:rsidR="001B533B" w:rsidRDefault="001B533B" w:rsidP="00845172">
            <w:pPr>
              <w:jc w:val="center"/>
            </w:pPr>
            <w:r>
              <w:rPr>
                <w:color w:val="333333"/>
              </w:rPr>
              <w:t>99.9</w:t>
            </w:r>
          </w:p>
        </w:tc>
      </w:tr>
    </w:tbl>
    <w:p w14:paraId="388E9F10" w14:textId="77777777" w:rsidR="001B533B" w:rsidRDefault="001B533B" w:rsidP="001B533B"/>
    <w:p w14:paraId="1A952A82" w14:textId="77777777" w:rsidR="00F16F24" w:rsidRDefault="00F16F24" w:rsidP="00C64739">
      <w:pPr>
        <w:pStyle w:val="Caption"/>
      </w:pPr>
    </w:p>
    <w:bookmarkEnd w:id="471"/>
    <w:bookmarkEnd w:id="482"/>
    <w:bookmarkEnd w:id="483"/>
    <w:bookmarkEnd w:id="484"/>
    <w:p w14:paraId="6F02A00F" w14:textId="77777777" w:rsidR="00C64739" w:rsidRDefault="00C64739" w:rsidP="00C64739">
      <w:pPr>
        <w:keepNext/>
        <w:jc w:val="center"/>
      </w:pPr>
      <w:r>
        <w:rPr>
          <w:noProof/>
        </w:rPr>
        <w:lastRenderedPageBreak/>
        <w:drawing>
          <wp:inline distT="0" distB="0" distL="0" distR="0" wp14:anchorId="516AA32C" wp14:editId="3F6DF9B3">
            <wp:extent cx="5468623" cy="707707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SEI_map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7562" cy="7101584"/>
                    </a:xfrm>
                    <a:prstGeom prst="rect">
                      <a:avLst/>
                    </a:prstGeom>
                  </pic:spPr>
                </pic:pic>
              </a:graphicData>
            </a:graphic>
          </wp:inline>
        </w:drawing>
      </w:r>
    </w:p>
    <w:p w14:paraId="52C34B32" w14:textId="2BDE390A" w:rsidR="00C64739" w:rsidRPr="001C3A7E" w:rsidRDefault="00C64739" w:rsidP="000C25AD">
      <w:pPr>
        <w:pStyle w:val="Caption"/>
        <w:ind w:firstLine="0"/>
      </w:pPr>
      <w:bookmarkStart w:id="503" w:name="_Toc16158176"/>
      <w:bookmarkStart w:id="504" w:name="_Toc44073676"/>
      <w:bookmarkStart w:id="505" w:name="_Toc79673339"/>
      <w:bookmarkStart w:id="506" w:name="_Toc105493489"/>
      <w:r>
        <w:t xml:space="preserve">Figure </w:t>
      </w:r>
      <w:fldSimple w:instr=" SEQ Figure \* ARABIC ">
        <w:r w:rsidR="0079472E">
          <w:rPr>
            <w:noProof/>
          </w:rPr>
          <w:t>1</w:t>
        </w:r>
      </w:fldSimple>
      <w:r>
        <w:t>.–Northern Southeast Inside (</w:t>
      </w:r>
      <w:r w:rsidRPr="00C505A6">
        <w:t>NSEI</w:t>
      </w:r>
      <w:r>
        <w:t>)</w:t>
      </w:r>
      <w:r w:rsidRPr="00C505A6">
        <w:t xml:space="preserve"> and </w:t>
      </w:r>
      <w:r>
        <w:t>Southern Southeast Inside (</w:t>
      </w:r>
      <w:r w:rsidRPr="00C505A6">
        <w:t>SSEI</w:t>
      </w:r>
      <w:r>
        <w:t>)</w:t>
      </w:r>
      <w:r w:rsidRPr="00C505A6">
        <w:t xml:space="preserve"> Subdistricts including restricted waters of Glacier Bay National Park and Preserve and Annette Islands Reserve.</w:t>
      </w:r>
      <w:bookmarkEnd w:id="503"/>
      <w:bookmarkEnd w:id="504"/>
      <w:bookmarkEnd w:id="505"/>
      <w:bookmarkEnd w:id="506"/>
    </w:p>
    <w:p w14:paraId="29289ECC" w14:textId="4FFF3680" w:rsidR="00C64739" w:rsidRDefault="00C64739" w:rsidP="00C64739">
      <w:pPr>
        <w:jc w:val="center"/>
      </w:pPr>
      <w:r>
        <w:rPr>
          <w:noProof/>
        </w:rPr>
        <w:lastRenderedPageBreak/>
        <w:drawing>
          <wp:inline distT="0" distB="0" distL="0" distR="0" wp14:anchorId="17A63D3E" wp14:editId="50F81A97">
            <wp:extent cx="5180440" cy="7400628"/>
            <wp:effectExtent l="19050" t="19050" r="2032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80440" cy="7400628"/>
                    </a:xfrm>
                    <a:prstGeom prst="rect">
                      <a:avLst/>
                    </a:prstGeom>
                    <a:ln w="6350">
                      <a:solidFill>
                        <a:schemeClr val="tx1"/>
                      </a:solidFill>
                    </a:ln>
                  </pic:spPr>
                </pic:pic>
              </a:graphicData>
            </a:graphic>
          </wp:inline>
        </w:drawing>
      </w:r>
    </w:p>
    <w:p w14:paraId="1660C597" w14:textId="4DD53061" w:rsidR="00C64739" w:rsidRDefault="00C64739" w:rsidP="00680616">
      <w:pPr>
        <w:pStyle w:val="Caption"/>
        <w:ind w:firstLine="0"/>
        <w:rPr>
          <w:color w:val="000000" w:themeColor="text1"/>
        </w:rPr>
      </w:pPr>
      <w:bookmarkStart w:id="507" w:name="_Toc44073679"/>
      <w:bookmarkStart w:id="508" w:name="_Toc79673340"/>
      <w:bookmarkStart w:id="509" w:name="_Toc105493490"/>
      <w:r>
        <w:t xml:space="preserve">Figure </w:t>
      </w:r>
      <w:fldSimple w:instr=" SEQ Figure \* ARABIC ">
        <w:r w:rsidR="0079472E">
          <w:rPr>
            <w:noProof/>
          </w:rPr>
          <w:t>2</w:t>
        </w:r>
      </w:fldSimple>
      <w:r>
        <w:t>.–</w:t>
      </w:r>
      <w:bookmarkEnd w:id="507"/>
      <w:bookmarkEnd w:id="508"/>
      <w:r w:rsidR="00345AF4">
        <w:rPr>
          <w:color w:val="000000" w:themeColor="text1"/>
        </w:rPr>
        <w:t>Catch, landing</w:t>
      </w:r>
      <w:r w:rsidR="00D67996">
        <w:rPr>
          <w:color w:val="000000" w:themeColor="text1"/>
        </w:rPr>
        <w:t>s by</w:t>
      </w:r>
      <w:r w:rsidR="00345AF4">
        <w:rPr>
          <w:color w:val="000000" w:themeColor="text1"/>
        </w:rPr>
        <w:t xml:space="preserve"> port</w:t>
      </w:r>
      <w:r w:rsidR="005C0F22">
        <w:rPr>
          <w:color w:val="000000" w:themeColor="text1"/>
        </w:rPr>
        <w:t>,</w:t>
      </w:r>
      <w:r w:rsidR="00345AF4">
        <w:rPr>
          <w:color w:val="000000" w:themeColor="text1"/>
        </w:rPr>
        <w:t xml:space="preserve"> and ex-vessel value for </w:t>
      </w:r>
      <w:r w:rsidR="00AA6561">
        <w:rPr>
          <w:color w:val="000000" w:themeColor="text1"/>
        </w:rPr>
        <w:t>Northern Southeast Inside (NSEI) Subdistrict</w:t>
      </w:r>
      <w:r w:rsidR="00345AF4">
        <w:rPr>
          <w:color w:val="000000" w:themeColor="text1"/>
        </w:rPr>
        <w:t xml:space="preserve"> commercial sablefish </w:t>
      </w:r>
      <w:r w:rsidR="00D67996">
        <w:rPr>
          <w:color w:val="000000" w:themeColor="text1"/>
        </w:rPr>
        <w:t>1985</w:t>
      </w:r>
      <w:r w:rsidR="004337C8">
        <w:t>–</w:t>
      </w:r>
      <w:r w:rsidR="00345AF4">
        <w:rPr>
          <w:color w:val="000000" w:themeColor="text1"/>
        </w:rPr>
        <w:t>202</w:t>
      </w:r>
      <w:r w:rsidR="00F0003E">
        <w:rPr>
          <w:color w:val="000000" w:themeColor="text1"/>
        </w:rPr>
        <w:t>2</w:t>
      </w:r>
      <w:r w:rsidR="00345AF4">
        <w:rPr>
          <w:color w:val="000000" w:themeColor="text1"/>
        </w:rPr>
        <w:t>.</w:t>
      </w:r>
      <w:r w:rsidR="00D67996">
        <w:rPr>
          <w:color w:val="000000" w:themeColor="text1"/>
        </w:rPr>
        <w:t xml:space="preserve">  </w:t>
      </w:r>
      <w:bookmarkEnd w:id="509"/>
      <w:r w:rsidR="00D67996">
        <w:rPr>
          <w:color w:val="000000" w:themeColor="text1"/>
        </w:rPr>
        <w:t xml:space="preserve">  </w:t>
      </w:r>
    </w:p>
    <w:p w14:paraId="58A3B41D" w14:textId="3F88C328" w:rsidR="00F0003E" w:rsidRDefault="00F0003E" w:rsidP="00F0003E">
      <w:r>
        <w:br w:type="page"/>
      </w:r>
    </w:p>
    <w:p w14:paraId="7CB3B73C" w14:textId="73F0C774" w:rsidR="00F0003E" w:rsidRDefault="00F0003E" w:rsidP="00F0003E">
      <w:r>
        <w:rPr>
          <w:noProof/>
        </w:rPr>
        <w:lastRenderedPageBreak/>
        <w:drawing>
          <wp:inline distT="0" distB="0" distL="0" distR="0" wp14:anchorId="0247F834" wp14:editId="53744462">
            <wp:extent cx="6312282" cy="2152650"/>
            <wp:effectExtent l="0" t="0" r="0" b="0"/>
            <wp:docPr id="1743918889"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14806" cy="2153511"/>
                    </a:xfrm>
                    <a:prstGeom prst="rect">
                      <a:avLst/>
                    </a:prstGeom>
                    <a:noFill/>
                    <a:ln>
                      <a:noFill/>
                    </a:ln>
                  </pic:spPr>
                </pic:pic>
              </a:graphicData>
            </a:graphic>
          </wp:inline>
        </w:drawing>
      </w:r>
    </w:p>
    <w:p w14:paraId="2607BB86" w14:textId="283FAC38" w:rsidR="00F0003E" w:rsidRDefault="00F0003E" w:rsidP="00F0003E">
      <w:commentRangeStart w:id="510"/>
      <w:r>
        <w:t>Figure 3</w:t>
      </w:r>
      <w:commentRangeEnd w:id="510"/>
      <w:r w:rsidR="002843DE">
        <w:rPr>
          <w:rStyle w:val="CommentReference"/>
        </w:rPr>
        <w:commentReference w:id="510"/>
      </w:r>
      <w:ins w:id="511" w:author="Ehresmann, Rhea K (DFG)" w:date="2023-08-16T15:40:00Z">
        <w:r w:rsidR="002843DE" w:rsidRPr="00A64C1B">
          <w:t>.–</w:t>
        </w:r>
      </w:ins>
      <w:del w:id="512" w:author="Ehresmann, Rhea K (DFG)" w:date="2023-08-16T15:40:00Z">
        <w:r w:rsidDel="002843DE">
          <w:delText xml:space="preserve">.  </w:delText>
        </w:r>
      </w:del>
      <w:r w:rsidRPr="00F0003E">
        <w:t xml:space="preserve">Estimated catch in the </w:t>
      </w:r>
      <w:ins w:id="513" w:author="Ehresmann, Rhea K (DFG)" w:date="2023-08-16T15:42:00Z">
        <w:r w:rsidR="00304AC9">
          <w:rPr>
            <w:color w:val="000000" w:themeColor="text1"/>
          </w:rPr>
          <w:t xml:space="preserve">Northern Southeast Inside (NSEI) Subdistrict </w:t>
        </w:r>
      </w:ins>
      <w:del w:id="514" w:author="Ehresmann, Rhea K (DFG)" w:date="2023-08-16T15:42:00Z">
        <w:r w:rsidRPr="00F0003E" w:rsidDel="00304AC9">
          <w:delText xml:space="preserve">NSEI </w:delText>
        </w:r>
      </w:del>
      <w:r w:rsidRPr="00F0003E">
        <w:t>fishery from 2000</w:t>
      </w:r>
      <w:ins w:id="515" w:author="Ehresmann, Rhea K (DFG)" w:date="2023-08-16T15:41:00Z">
        <w:r w:rsidR="002843DE">
          <w:t>–</w:t>
        </w:r>
      </w:ins>
      <w:del w:id="516" w:author="Ehresmann, Rhea K (DFG)" w:date="2023-08-16T15:41:00Z">
        <w:r w:rsidRPr="00F0003E" w:rsidDel="002843DE">
          <w:delText xml:space="preserve"> - </w:delText>
        </w:r>
      </w:del>
      <w:r w:rsidRPr="00F0003E">
        <w:t>2022 and the relationship to </w:t>
      </w:r>
      <w:r w:rsidRPr="00F0003E">
        <w:rPr>
          <w:i/>
          <w:iCs/>
        </w:rPr>
        <w:t>F</w:t>
      </w:r>
      <w:r w:rsidRPr="00F0003E">
        <w:rPr>
          <w:i/>
          <w:iCs/>
          <w:vertAlign w:val="subscript"/>
        </w:rPr>
        <w:t>40</w:t>
      </w:r>
      <w:r w:rsidRPr="00F0003E">
        <w:rPr>
          <w:i/>
          <w:iCs/>
        </w:rPr>
        <w:t>, F</w:t>
      </w:r>
      <w:r w:rsidRPr="00F0003E">
        <w:rPr>
          <w:i/>
          <w:iCs/>
          <w:vertAlign w:val="subscript"/>
        </w:rPr>
        <w:t>50</w:t>
      </w:r>
      <w:r w:rsidRPr="00F0003E">
        <w:t> and </w:t>
      </w:r>
      <w:r w:rsidRPr="00F0003E">
        <w:rPr>
          <w:i/>
          <w:iCs/>
        </w:rPr>
        <w:t>F</w:t>
      </w:r>
      <w:r w:rsidRPr="00F0003E">
        <w:rPr>
          <w:i/>
          <w:iCs/>
          <w:vertAlign w:val="subscript"/>
        </w:rPr>
        <w:t>60</w:t>
      </w:r>
      <w:r w:rsidRPr="00F0003E">
        <w:t> (Fspr), the fishing mortality that results in a spawner-per-recruit (SPR) of 40, 50 and 60% of the population’s virgin state, in the base model and model v23. Note that model v23, which makes fewer assumptions based on the federal assessment and is more</w:t>
      </w:r>
      <w:r>
        <w:t xml:space="preserve"> </w:t>
      </w:r>
      <w:r w:rsidRPr="00F0003E">
        <w:t>d</w:t>
      </w:r>
      <w:r>
        <w:t>e</w:t>
      </w:r>
      <w:r w:rsidRPr="00F0003E">
        <w:t>pendent on NSEI data, estimates the population as muc</w:t>
      </w:r>
      <w:r>
        <w:t>h</w:t>
      </w:r>
      <w:r w:rsidRPr="00F0003E">
        <w:t xml:space="preserve"> closer to the ADF&amp;G management target of </w:t>
      </w:r>
      <w:r w:rsidRPr="00F0003E">
        <w:rPr>
          <w:i/>
          <w:iCs/>
        </w:rPr>
        <w:t>F</w:t>
      </w:r>
      <w:r w:rsidRPr="00F0003E">
        <w:rPr>
          <w:i/>
          <w:iCs/>
          <w:vertAlign w:val="subscript"/>
        </w:rPr>
        <w:t>50</w:t>
      </w:r>
      <w:r w:rsidRPr="00F0003E">
        <w:t>.</w:t>
      </w:r>
    </w:p>
    <w:p w14:paraId="62992497" w14:textId="77777777" w:rsidR="00F0003E" w:rsidRDefault="00F0003E" w:rsidP="00F0003E"/>
    <w:p w14:paraId="13C6B402" w14:textId="24535605" w:rsidR="00F0003E" w:rsidRDefault="00F0003E" w:rsidP="00F0003E">
      <w:r>
        <w:rPr>
          <w:noProof/>
        </w:rPr>
        <w:drawing>
          <wp:inline distT="0" distB="0" distL="0" distR="0" wp14:anchorId="1F126085" wp14:editId="37A575CE">
            <wp:extent cx="5943600" cy="2971800"/>
            <wp:effectExtent l="0" t="0" r="0" b="0"/>
            <wp:docPr id="1922349148" name="Picture 2" descr="A summary of the available data sources in NSEI by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ummary of the available data sources in NSEI by yea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707BD09" w14:textId="3FC8AA6D" w:rsidR="00F0003E" w:rsidRDefault="00F0003E" w:rsidP="00F0003E">
      <w:r>
        <w:t>Figure 4</w:t>
      </w:r>
      <w:ins w:id="517" w:author="Ehresmann, Rhea K (DFG)" w:date="2023-08-16T15:42:00Z">
        <w:r w:rsidR="00304AC9" w:rsidRPr="00A64C1B">
          <w:t>.–</w:t>
        </w:r>
      </w:ins>
      <w:del w:id="518" w:author="Ehresmann, Rhea K (DFG)" w:date="2023-08-16T15:42:00Z">
        <w:r w:rsidDel="00304AC9">
          <w:delText xml:space="preserve">.  </w:delText>
        </w:r>
      </w:del>
      <w:r>
        <w:t xml:space="preserve">A summary of the available data sources in the </w:t>
      </w:r>
      <w:ins w:id="519" w:author="Ehresmann, Rhea K (DFG)" w:date="2023-08-16T15:42:00Z">
        <w:r w:rsidR="00304AC9">
          <w:rPr>
            <w:color w:val="000000" w:themeColor="text1"/>
          </w:rPr>
          <w:t xml:space="preserve">Northern Southeast Inside (NSEI) Subdistrict </w:t>
        </w:r>
      </w:ins>
      <w:del w:id="520" w:author="Ehresmann, Rhea K (DFG)" w:date="2023-08-16T15:42:00Z">
        <w:r w:rsidDel="00304AC9">
          <w:delText xml:space="preserve">NSEI </w:delText>
        </w:r>
      </w:del>
      <w:r>
        <w:t>by year.</w:t>
      </w:r>
    </w:p>
    <w:p w14:paraId="4E5F1CF7" w14:textId="77777777" w:rsidR="00680616" w:rsidRDefault="00680616" w:rsidP="00F0003E"/>
    <w:p w14:paraId="7AC59708" w14:textId="77777777" w:rsidR="00680616" w:rsidRDefault="00680616" w:rsidP="00680616">
      <w:r>
        <w:rPr>
          <w:noProof/>
        </w:rPr>
        <w:lastRenderedPageBreak/>
        <w:drawing>
          <wp:inline distT="0" distB="0" distL="0" distR="0" wp14:anchorId="790B3E42" wp14:editId="3F606635">
            <wp:extent cx="5943600" cy="5943600"/>
            <wp:effectExtent l="0" t="0" r="0" b="0"/>
            <wp:docPr id="433568174" name="Picture 11" descr="A comparison of the mean length and age in the longline fishery and longline survey since 1997 for male and female sablefish in the NSEI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omparison of the mean length and age in the longline fishery and longline survey since 1997 for male and female sablefish in the NSEI distri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400BA4" w14:textId="2FCCDFD9" w:rsidR="00680616" w:rsidRDefault="00680616" w:rsidP="00680616">
      <w:pPr>
        <w:rPr>
          <w:color w:val="333333"/>
          <w:shd w:val="clear" w:color="auto" w:fill="FFFFFF"/>
        </w:rPr>
      </w:pPr>
      <w:r>
        <w:t>Figure 5</w:t>
      </w:r>
      <w:ins w:id="521" w:author="Ehresmann, Rhea K (DFG)" w:date="2023-08-16T15:43:00Z">
        <w:r w:rsidR="00851417" w:rsidRPr="00A64C1B">
          <w:t>.–</w:t>
        </w:r>
      </w:ins>
      <w:del w:id="522" w:author="Ehresmann, Rhea K (DFG)" w:date="2023-08-16T15:43:00Z">
        <w:r w:rsidDel="00851417">
          <w:delText xml:space="preserve">.  </w:delText>
        </w:r>
      </w:del>
      <w:r>
        <w:rPr>
          <w:color w:val="333333"/>
          <w:shd w:val="clear" w:color="auto" w:fill="FFFFFF"/>
        </w:rPr>
        <w:t xml:space="preserve">A comparison of the mean length and age in the longline fishery and longline survey since 1997 for male and female sablefish in the </w:t>
      </w:r>
      <w:ins w:id="523" w:author="Ehresmann, Rhea K (DFG)" w:date="2023-08-16T15:43:00Z">
        <w:r w:rsidR="00851417">
          <w:rPr>
            <w:color w:val="000000" w:themeColor="text1"/>
          </w:rPr>
          <w:t>Northern Southeast Inside (NSEI) Subdistrict</w:t>
        </w:r>
      </w:ins>
      <w:del w:id="524" w:author="Ehresmann, Rhea K (DFG)" w:date="2023-08-16T15:43:00Z">
        <w:r w:rsidDel="00851417">
          <w:rPr>
            <w:color w:val="333333"/>
            <w:shd w:val="clear" w:color="auto" w:fill="FFFFFF"/>
          </w:rPr>
          <w:delText>NSEI district</w:delText>
        </w:r>
      </w:del>
      <w:r>
        <w:rPr>
          <w:color w:val="333333"/>
          <w:shd w:val="clear" w:color="auto" w:fill="FFFFFF"/>
        </w:rPr>
        <w:t>.</w:t>
      </w:r>
      <w:ins w:id="525" w:author="Ehresmann, Rhea K (DFG)" w:date="2023-08-16T15:49:00Z">
        <w:r w:rsidR="001B3F01">
          <w:rPr>
            <w:color w:val="333333"/>
            <w:shd w:val="clear" w:color="auto" w:fill="FFFFFF"/>
          </w:rPr>
          <w:t xml:space="preserve"> The pot fishery is only included for 2022 as that is when pot gear became a legal gear type in the fishery. </w:t>
        </w:r>
      </w:ins>
    </w:p>
    <w:p w14:paraId="0686C1CD" w14:textId="77777777" w:rsidR="00680616" w:rsidRDefault="00680616" w:rsidP="00F0003E"/>
    <w:p w14:paraId="2F3B45CC" w14:textId="77777777" w:rsidR="00F0003E" w:rsidRDefault="00F0003E" w:rsidP="00F0003E"/>
    <w:p w14:paraId="3C95BBFF" w14:textId="3096F4EB" w:rsidR="00F0003E" w:rsidRDefault="00F0003E" w:rsidP="00F0003E">
      <w:r>
        <w:br w:type="page"/>
      </w:r>
    </w:p>
    <w:p w14:paraId="2A3EAFE4" w14:textId="72151415" w:rsidR="00F0003E" w:rsidRDefault="00F0003E" w:rsidP="00F0003E">
      <w:r>
        <w:rPr>
          <w:noProof/>
        </w:rPr>
        <w:lastRenderedPageBreak/>
        <w:drawing>
          <wp:inline distT="0" distB="0" distL="0" distR="0" wp14:anchorId="4DBD41D5" wp14:editId="24C0DCE5">
            <wp:extent cx="5438775" cy="7251700"/>
            <wp:effectExtent l="0" t="0" r="9525" b="6350"/>
            <wp:docPr id="861553060" name="Picture 3"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9223" cy="7252297"/>
                    </a:xfrm>
                    <a:prstGeom prst="rect">
                      <a:avLst/>
                    </a:prstGeom>
                    <a:noFill/>
                    <a:ln>
                      <a:noFill/>
                    </a:ln>
                  </pic:spPr>
                </pic:pic>
              </a:graphicData>
            </a:graphic>
          </wp:inline>
        </w:drawing>
      </w:r>
    </w:p>
    <w:p w14:paraId="789C5408" w14:textId="3F93AE0B" w:rsidR="00F0003E" w:rsidRDefault="00F0003E" w:rsidP="00F0003E">
      <w:r>
        <w:t xml:space="preserve">Figure </w:t>
      </w:r>
      <w:r w:rsidR="00680616">
        <w:t>6</w:t>
      </w:r>
      <w:ins w:id="526" w:author="Ehresmann, Rhea K (DFG)" w:date="2023-08-16T15:50:00Z">
        <w:r w:rsidR="00271AE9" w:rsidRPr="00A64C1B">
          <w:t>.–</w:t>
        </w:r>
      </w:ins>
      <w:del w:id="527" w:author="Ehresmann, Rhea K (DFG)" w:date="2023-08-16T15:50:00Z">
        <w:r w:rsidDel="00271AE9">
          <w:delText xml:space="preserve">. </w:delText>
        </w:r>
      </w:del>
      <w:r w:rsidRPr="00F0003E">
        <w:t>Biological inputs to the statistical catch-at-age model, including: (A) von Bertalanffy growth model predictions of weight-at-age (kg) by sex from the longline fishery (black) and ADFG longline survey (grey)</w:t>
      </w:r>
      <w:r>
        <w:t xml:space="preserve"> and</w:t>
      </w:r>
      <w:r w:rsidRPr="00F0003E">
        <w:t xml:space="preserve"> (B) proportion mature at age for females estimated from the longline survey with the age at 50% maturity (</w:t>
      </w:r>
      <w:r w:rsidRPr="00F0003E">
        <w:rPr>
          <w:i/>
          <w:iCs/>
        </w:rPr>
        <w:t>a</w:t>
      </w:r>
      <w:r w:rsidRPr="00F0003E">
        <w:rPr>
          <w:i/>
          <w:iCs/>
          <w:vertAlign w:val="subscript"/>
        </w:rPr>
        <w:t>50</w:t>
      </w:r>
      <w:r>
        <w:t xml:space="preserve"> </w:t>
      </w:r>
      <w:r w:rsidRPr="00F0003E">
        <w:t>=</w:t>
      </w:r>
      <w:r>
        <w:t xml:space="preserve"> </w:t>
      </w:r>
      <w:commentRangeStart w:id="528"/>
      <w:r w:rsidRPr="00F0003E">
        <w:t>6.4 yr</w:t>
      </w:r>
      <w:commentRangeEnd w:id="528"/>
      <w:r w:rsidR="005D246F">
        <w:rPr>
          <w:rStyle w:val="CommentReference"/>
        </w:rPr>
        <w:commentReference w:id="528"/>
      </w:r>
      <w:r>
        <w:t>)</w:t>
      </w:r>
      <w:r w:rsidRPr="00F0003E">
        <w:t>.</w:t>
      </w:r>
    </w:p>
    <w:p w14:paraId="49DBF7BA" w14:textId="22BFA5A5" w:rsidR="00F0003E" w:rsidRDefault="00F0003E" w:rsidP="00F0003E">
      <w:r>
        <w:rPr>
          <w:noProof/>
        </w:rPr>
        <w:lastRenderedPageBreak/>
        <w:drawing>
          <wp:inline distT="0" distB="0" distL="0" distR="0" wp14:anchorId="124258D7" wp14:editId="01A44446">
            <wp:extent cx="5486400" cy="3657600"/>
            <wp:effectExtent l="0" t="0" r="0" b="0"/>
            <wp:docPr id="1520839873" name="Picture 5"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F0003E">
        <w:t xml:space="preserve"> </w:t>
      </w:r>
      <w:r>
        <w:rPr>
          <w:noProof/>
        </w:rPr>
        <w:drawing>
          <wp:inline distT="0" distB="0" distL="0" distR="0" wp14:anchorId="16AF20C4" wp14:editId="3360C704">
            <wp:extent cx="5486400" cy="3657600"/>
            <wp:effectExtent l="0" t="0" r="0" b="0"/>
            <wp:docPr id="148447659" name="Picture 6" descr="Changes in length- and maturity-at-age over time in the NSEI sablefish population.  There is a general trend of fish maturing at younger ages and smaller sizes.  The model uses an average of all years for th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s in length- and maturity-at-age over time in the NSEI sablefish population.  There is a general trend of fish maturing at younger ages and smaller sizes.  The model uses an average of all years for the assess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6553EBB" w14:textId="3CC2F76C" w:rsidR="00F0003E" w:rsidRDefault="00F0003E" w:rsidP="00F0003E">
      <w:pPr>
        <w:rPr>
          <w:color w:val="333333"/>
          <w:shd w:val="clear" w:color="auto" w:fill="FFFFFF"/>
        </w:rPr>
      </w:pPr>
      <w:r>
        <w:t xml:space="preserve">Figure </w:t>
      </w:r>
      <w:r w:rsidR="00680616">
        <w:t>7</w:t>
      </w:r>
      <w:ins w:id="529" w:author="Ehresmann, Rhea K (DFG)" w:date="2023-08-16T15:52:00Z">
        <w:r w:rsidR="006A0862" w:rsidRPr="00A64C1B">
          <w:t>.–</w:t>
        </w:r>
      </w:ins>
      <w:del w:id="530" w:author="Ehresmann, Rhea K (DFG)" w:date="2023-08-16T15:52:00Z">
        <w:r w:rsidDel="006A0862">
          <w:delText xml:space="preserve">.  </w:delText>
        </w:r>
      </w:del>
      <w:r>
        <w:rPr>
          <w:color w:val="333333"/>
          <w:shd w:val="clear" w:color="auto" w:fill="FFFFFF"/>
        </w:rPr>
        <w:t xml:space="preserve">Changes in maturity-at-age (top panel) and </w:t>
      </w:r>
      <w:ins w:id="531" w:author="Ehresmann, Rhea K (DFG)" w:date="2023-08-16T15:53:00Z">
        <w:r w:rsidR="001D2304">
          <w:rPr>
            <w:color w:val="333333"/>
            <w:shd w:val="clear" w:color="auto" w:fill="FFFFFF"/>
          </w:rPr>
          <w:t>-</w:t>
        </w:r>
      </w:ins>
      <w:r>
        <w:rPr>
          <w:color w:val="333333"/>
          <w:shd w:val="clear" w:color="auto" w:fill="FFFFFF"/>
        </w:rPr>
        <w:t>length</w:t>
      </w:r>
      <w:del w:id="532" w:author="Ehresmann, Rhea K (DFG)" w:date="2023-08-16T15:53:00Z">
        <w:r w:rsidDel="001D2304">
          <w:rPr>
            <w:color w:val="333333"/>
            <w:shd w:val="clear" w:color="auto" w:fill="FFFFFF"/>
          </w:rPr>
          <w:delText>-</w:delText>
        </w:r>
      </w:del>
      <w:r>
        <w:rPr>
          <w:color w:val="333333"/>
          <w:shd w:val="clear" w:color="auto" w:fill="FFFFFF"/>
        </w:rPr>
        <w:t xml:space="preserve"> (bottom panel) over time in the </w:t>
      </w:r>
      <w:ins w:id="533" w:author="Ehresmann, Rhea K (DFG)" w:date="2023-08-16T15:53:00Z">
        <w:r w:rsidR="001D2304">
          <w:rPr>
            <w:color w:val="000000" w:themeColor="text1"/>
          </w:rPr>
          <w:t xml:space="preserve">Northern Southeast Inside (NSEI) Subdistrict </w:t>
        </w:r>
      </w:ins>
      <w:del w:id="534" w:author="Ehresmann, Rhea K (DFG)" w:date="2023-08-16T15:53:00Z">
        <w:r w:rsidDel="001D2304">
          <w:rPr>
            <w:color w:val="333333"/>
            <w:shd w:val="clear" w:color="auto" w:fill="FFFFFF"/>
          </w:rPr>
          <w:delText xml:space="preserve">NSEI </w:delText>
        </w:r>
      </w:del>
      <w:r>
        <w:rPr>
          <w:color w:val="333333"/>
          <w:shd w:val="clear" w:color="auto" w:fill="FFFFFF"/>
        </w:rPr>
        <w:t>sablefish population. There is a general trend of fish maturing at younger ages and smaller sizes. The model uses an average of all years for the assessment.</w:t>
      </w:r>
    </w:p>
    <w:p w14:paraId="7D4DA24D" w14:textId="4D5A864D" w:rsidR="00F0003E" w:rsidDel="00B704F1" w:rsidRDefault="00F0003E" w:rsidP="00F0003E">
      <w:pPr>
        <w:rPr>
          <w:del w:id="535" w:author="Ehresmann, Rhea K (DFG)" w:date="2023-08-16T15:54:00Z"/>
          <w:color w:val="333333"/>
          <w:shd w:val="clear" w:color="auto" w:fill="FFFFFF"/>
        </w:rPr>
      </w:pPr>
    </w:p>
    <w:p w14:paraId="27BD2775" w14:textId="4EE2BC01" w:rsidR="00F0003E" w:rsidRPr="00F0003E" w:rsidRDefault="00F0003E" w:rsidP="00F0003E">
      <w:r>
        <w:rPr>
          <w:noProof/>
        </w:rPr>
        <w:drawing>
          <wp:inline distT="0" distB="0" distL="0" distR="0" wp14:anchorId="4B7DF808" wp14:editId="6690C0D1">
            <wp:extent cx="5591175" cy="7263151"/>
            <wp:effectExtent l="0" t="0" r="0" b="0"/>
            <wp:docPr id="2062009664" name="Picture 7"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2595" cy="7264995"/>
                    </a:xfrm>
                    <a:prstGeom prst="rect">
                      <a:avLst/>
                    </a:prstGeom>
                    <a:noFill/>
                    <a:ln>
                      <a:noFill/>
                    </a:ln>
                  </pic:spPr>
                </pic:pic>
              </a:graphicData>
            </a:graphic>
          </wp:inline>
        </w:drawing>
      </w:r>
    </w:p>
    <w:p w14:paraId="2563E8EE" w14:textId="6FF9A5DD" w:rsidR="00F0003E" w:rsidRDefault="001D501A" w:rsidP="00F0003E">
      <w:r>
        <w:t xml:space="preserve">Figure </w:t>
      </w:r>
      <w:r w:rsidR="00680616">
        <w:t>8</w:t>
      </w:r>
      <w:ins w:id="536" w:author="Ehresmann, Rhea K (DFG)" w:date="2023-08-16T15:54:00Z">
        <w:r w:rsidR="009E33AF" w:rsidRPr="00A64C1B">
          <w:t>.–</w:t>
        </w:r>
      </w:ins>
      <w:del w:id="537" w:author="Ehresmann, Rhea K (DFG)" w:date="2023-08-16T15:54:00Z">
        <w:r w:rsidDel="009E33AF">
          <w:delText xml:space="preserve">.  </w:delText>
        </w:r>
      </w:del>
      <w:r w:rsidRPr="001D501A">
        <w:t xml:space="preserve">Indices of catch and abundance with the assumed error distribution, including: (A) harvest (round mt), (B) fishery catch per unit effort in round </w:t>
      </w:r>
      <w:commentRangeStart w:id="538"/>
      <w:del w:id="539" w:author="Joy, Philip J (DFG)" w:date="2023-08-21T11:44:00Z">
        <w:r w:rsidRPr="001D501A" w:rsidDel="00A43E38">
          <w:delText>kg</w:delText>
        </w:r>
        <w:commentRangeEnd w:id="538"/>
        <w:r w:rsidR="000136D1" w:rsidDel="00A43E38">
          <w:rPr>
            <w:rStyle w:val="CommentReference"/>
          </w:rPr>
          <w:commentReference w:id="538"/>
        </w:r>
        <w:r w:rsidRPr="001D501A" w:rsidDel="00A43E38">
          <w:delText xml:space="preserve"> </w:delText>
        </w:r>
      </w:del>
      <w:ins w:id="540" w:author="Joy, Philip J (DFG)" w:date="2023-08-21T11:44:00Z">
        <w:r w:rsidR="00A43E38">
          <w:t>lb</w:t>
        </w:r>
        <w:r w:rsidR="00A43E38" w:rsidRPr="001D501A">
          <w:t xml:space="preserve"> </w:t>
        </w:r>
      </w:ins>
      <w:r w:rsidRPr="001D501A">
        <w:t xml:space="preserve">per hook, (C) survey catch per </w:t>
      </w:r>
      <w:r w:rsidRPr="001D501A">
        <w:lastRenderedPageBreak/>
        <w:t>unit effort in number of fish per hook, and (D) mark-recapture abundance estimates in millions. The dashed vertical line in 1994 mark</w:t>
      </w:r>
      <w:ins w:id="541" w:author="Ehresmann, Rhea K (DFG)" w:date="2023-08-16T15:55:00Z">
        <w:r w:rsidR="000136D1">
          <w:t>s</w:t>
        </w:r>
      </w:ins>
      <w:r w:rsidRPr="001D501A">
        <w:t xml:space="preserve"> the transition to the Equal Quota Share program.</w:t>
      </w:r>
    </w:p>
    <w:p w14:paraId="65F41448" w14:textId="62A4E3A7" w:rsidR="001D501A" w:rsidRDefault="001D501A" w:rsidP="00F0003E">
      <w:r>
        <w:rPr>
          <w:noProof/>
        </w:rPr>
        <w:drawing>
          <wp:inline distT="0" distB="0" distL="0" distR="0" wp14:anchorId="524BBE8F" wp14:editId="1976656B">
            <wp:extent cx="5943600" cy="3396615"/>
            <wp:effectExtent l="0" t="0" r="0" b="0"/>
            <wp:docPr id="1852525064" name="Picture 8" descr="CPUE in the NSEI longline sablefish fishery in round lbs per hook.  The nominal values (blue) represent values from past assessments and the fully standardized values represent the values used in this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UE in the NSEI longline sablefish fishery in round lbs per hook.  The nominal values (blue) represent values from past assessments and the fully standardized values represent the values used in this assessme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5A2830" w14:textId="70217D9B" w:rsidR="001D501A" w:rsidRDefault="001D501A" w:rsidP="00F0003E">
      <w:r>
        <w:t xml:space="preserve">Figure </w:t>
      </w:r>
      <w:r w:rsidR="00680616">
        <w:t>9</w:t>
      </w:r>
      <w:ins w:id="542" w:author="Ehresmann, Rhea K (DFG)" w:date="2023-08-16T15:55:00Z">
        <w:r w:rsidR="003B715A" w:rsidRPr="00A64C1B">
          <w:t>.–</w:t>
        </w:r>
        <w:r w:rsidR="003B715A">
          <w:t>Catch per unit effort (</w:t>
        </w:r>
      </w:ins>
      <w:del w:id="543" w:author="Ehresmann, Rhea K (DFG)" w:date="2023-08-16T15:55:00Z">
        <w:r w:rsidDel="003B715A">
          <w:delText xml:space="preserve">.  </w:delText>
        </w:r>
      </w:del>
      <w:r w:rsidRPr="001D501A">
        <w:t>CPUE</w:t>
      </w:r>
      <w:ins w:id="544" w:author="Ehresmann, Rhea K (DFG)" w:date="2023-08-16T15:56:00Z">
        <w:r w:rsidR="003B715A">
          <w:t>)</w:t>
        </w:r>
      </w:ins>
      <w:r w:rsidRPr="001D501A">
        <w:t xml:space="preserve"> in the </w:t>
      </w:r>
      <w:ins w:id="545" w:author="Ehresmann, Rhea K (DFG)" w:date="2023-08-16T15:55:00Z">
        <w:r w:rsidR="003B715A">
          <w:rPr>
            <w:color w:val="000000" w:themeColor="text1"/>
          </w:rPr>
          <w:t xml:space="preserve">Northern Southeast Inside (NSEI) Subdistrict </w:t>
        </w:r>
      </w:ins>
      <w:del w:id="546" w:author="Ehresmann, Rhea K (DFG)" w:date="2023-08-16T15:55:00Z">
        <w:r w:rsidRPr="001D501A" w:rsidDel="003B715A">
          <w:delText xml:space="preserve">NSEI </w:delText>
        </w:r>
      </w:del>
      <w:r w:rsidRPr="001D501A">
        <w:t xml:space="preserve">longline sablefish fishery in </w:t>
      </w:r>
      <w:commentRangeStart w:id="547"/>
      <w:r w:rsidRPr="001D501A">
        <w:t>round lbs per hook</w:t>
      </w:r>
      <w:commentRangeEnd w:id="547"/>
      <w:r w:rsidR="003B715A">
        <w:rPr>
          <w:rStyle w:val="CommentReference"/>
        </w:rPr>
        <w:commentReference w:id="547"/>
      </w:r>
      <w:r w:rsidRPr="001D501A">
        <w:t xml:space="preserve">. The nominal values (blue) represent values from past assessments and the fully standardized values </w:t>
      </w:r>
      <w:ins w:id="548" w:author="Ehresmann, Rhea K (DFG)" w:date="2023-08-16T15:56:00Z">
        <w:r w:rsidR="003B715A">
          <w:t xml:space="preserve">(red) </w:t>
        </w:r>
      </w:ins>
      <w:r w:rsidRPr="001D501A">
        <w:t>represent the values used in this assessment.</w:t>
      </w:r>
    </w:p>
    <w:p w14:paraId="7B9AF99C" w14:textId="77777777" w:rsidR="001D501A" w:rsidRDefault="001D501A" w:rsidP="00F0003E"/>
    <w:p w14:paraId="1A6A0CA9" w14:textId="70A17C28" w:rsidR="001D501A" w:rsidRDefault="001D501A" w:rsidP="00F0003E">
      <w:r>
        <w:rPr>
          <w:noProof/>
        </w:rPr>
        <w:lastRenderedPageBreak/>
        <w:drawing>
          <wp:inline distT="0" distB="0" distL="0" distR="0" wp14:anchorId="010A3462" wp14:editId="46AD9B83">
            <wp:extent cx="5943600" cy="4622800"/>
            <wp:effectExtent l="0" t="0" r="0" b="6350"/>
            <wp:docPr id="406773302" name="Picture 9" descr="Proportions-at-age for in the NSEI longline fishery (2002-2022) and ADFG longline survey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portions-at-age for in the NSEI longline fishery (2002-2022) and ADFG longline survey (1997-20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14B648FC" w14:textId="1E00549C" w:rsidR="001D501A" w:rsidRDefault="001D501A" w:rsidP="00F0003E">
      <w:pPr>
        <w:rPr>
          <w:color w:val="333333"/>
          <w:shd w:val="clear" w:color="auto" w:fill="FFFFFF"/>
        </w:rPr>
      </w:pPr>
      <w:r>
        <w:t xml:space="preserve">Figure </w:t>
      </w:r>
      <w:r w:rsidR="00680616">
        <w:t>10</w:t>
      </w:r>
      <w:ins w:id="549" w:author="Ehresmann, Rhea K (DFG)" w:date="2023-08-16T15:57:00Z">
        <w:r w:rsidR="00EB2067" w:rsidRPr="00A64C1B">
          <w:t>.–</w:t>
        </w:r>
      </w:ins>
      <w:del w:id="550" w:author="Ehresmann, Rhea K (DFG)" w:date="2023-08-16T15:57:00Z">
        <w:r w:rsidDel="00EB2067">
          <w:delText xml:space="preserve">.  </w:delText>
        </w:r>
      </w:del>
      <w:r>
        <w:rPr>
          <w:color w:val="333333"/>
          <w:shd w:val="clear" w:color="auto" w:fill="FFFFFF"/>
        </w:rPr>
        <w:t xml:space="preserve">Proportions-at-age for </w:t>
      </w:r>
      <w:del w:id="551" w:author="Ehresmann, Rhea K (DFG)" w:date="2023-08-16T15:57:00Z">
        <w:r w:rsidDel="00EB2067">
          <w:rPr>
            <w:color w:val="333333"/>
            <w:shd w:val="clear" w:color="auto" w:fill="FFFFFF"/>
          </w:rPr>
          <w:delText xml:space="preserve">in </w:delText>
        </w:r>
      </w:del>
      <w:r>
        <w:rPr>
          <w:color w:val="333333"/>
          <w:shd w:val="clear" w:color="auto" w:fill="FFFFFF"/>
        </w:rPr>
        <w:t xml:space="preserve">the </w:t>
      </w:r>
      <w:ins w:id="552" w:author="Ehresmann, Rhea K (DFG)" w:date="2023-08-16T15:56:00Z">
        <w:r w:rsidR="00EB2067">
          <w:rPr>
            <w:color w:val="000000" w:themeColor="text1"/>
          </w:rPr>
          <w:t xml:space="preserve">Northern Southeast Inside (NSEI) Subdistrict </w:t>
        </w:r>
      </w:ins>
      <w:del w:id="553" w:author="Ehresmann, Rhea K (DFG)" w:date="2023-08-16T15:56:00Z">
        <w:r w:rsidDel="00EB2067">
          <w:rPr>
            <w:color w:val="333333"/>
            <w:shd w:val="clear" w:color="auto" w:fill="FFFFFF"/>
          </w:rPr>
          <w:delText xml:space="preserve">NSEI </w:delText>
        </w:r>
      </w:del>
      <w:r>
        <w:rPr>
          <w:color w:val="333333"/>
          <w:shd w:val="clear" w:color="auto" w:fill="FFFFFF"/>
        </w:rPr>
        <w:t>longline fishery (2002</w:t>
      </w:r>
      <w:ins w:id="554" w:author="Ehresmann, Rhea K (DFG)" w:date="2023-08-16T15:57:00Z">
        <w:r w:rsidR="00775062">
          <w:rPr>
            <w:color w:val="333333"/>
            <w:shd w:val="clear" w:color="auto" w:fill="FFFFFF"/>
          </w:rPr>
          <w:t>–</w:t>
        </w:r>
      </w:ins>
      <w:del w:id="555" w:author="Ehresmann, Rhea K (DFG)" w:date="2023-08-16T15:57:00Z">
        <w:r w:rsidDel="00775062">
          <w:rPr>
            <w:color w:val="333333"/>
            <w:shd w:val="clear" w:color="auto" w:fill="FFFFFF"/>
          </w:rPr>
          <w:delText>-</w:delText>
        </w:r>
      </w:del>
      <w:r>
        <w:rPr>
          <w:color w:val="333333"/>
          <w:shd w:val="clear" w:color="auto" w:fill="FFFFFF"/>
        </w:rPr>
        <w:t>2022) and ADFG longline survey (1997</w:t>
      </w:r>
      <w:ins w:id="556" w:author="Ehresmann, Rhea K (DFG)" w:date="2023-08-16T15:58:00Z">
        <w:r w:rsidR="00775062">
          <w:rPr>
            <w:color w:val="333333"/>
            <w:shd w:val="clear" w:color="auto" w:fill="FFFFFF"/>
          </w:rPr>
          <w:t>–</w:t>
        </w:r>
      </w:ins>
      <w:del w:id="557" w:author="Ehresmann, Rhea K (DFG)" w:date="2023-08-16T15:58:00Z">
        <w:r w:rsidDel="00775062">
          <w:rPr>
            <w:color w:val="333333"/>
            <w:shd w:val="clear" w:color="auto" w:fill="FFFFFF"/>
          </w:rPr>
          <w:delText>-</w:delText>
        </w:r>
      </w:del>
      <w:r>
        <w:rPr>
          <w:color w:val="333333"/>
          <w:shd w:val="clear" w:color="auto" w:fill="FFFFFF"/>
        </w:rPr>
        <w:t>2022).</w:t>
      </w:r>
    </w:p>
    <w:p w14:paraId="0E50CF16" w14:textId="77777777" w:rsidR="001D501A" w:rsidRDefault="001D501A" w:rsidP="00F0003E">
      <w:pPr>
        <w:rPr>
          <w:color w:val="333333"/>
          <w:shd w:val="clear" w:color="auto" w:fill="FFFFFF"/>
        </w:rPr>
      </w:pPr>
    </w:p>
    <w:p w14:paraId="2502CECE" w14:textId="47FBF30A" w:rsidR="001D501A" w:rsidRDefault="001D501A" w:rsidP="00F0003E">
      <w:pPr>
        <w:rPr>
          <w:color w:val="333333"/>
          <w:shd w:val="clear" w:color="auto" w:fill="FFFFFF"/>
        </w:rPr>
      </w:pPr>
      <w:r>
        <w:rPr>
          <w:color w:val="333333"/>
          <w:shd w:val="clear" w:color="auto" w:fill="FFFFFF"/>
        </w:rPr>
        <w:br w:type="page"/>
      </w:r>
    </w:p>
    <w:p w14:paraId="27A7ADA9" w14:textId="4FB9BC08" w:rsidR="001D501A" w:rsidRDefault="001D501A" w:rsidP="00F0003E">
      <w:r>
        <w:rPr>
          <w:noProof/>
        </w:rPr>
        <w:lastRenderedPageBreak/>
        <w:drawing>
          <wp:inline distT="0" distB="0" distL="0" distR="0" wp14:anchorId="13793877" wp14:editId="0F33C282">
            <wp:extent cx="4572000" cy="7315200"/>
            <wp:effectExtent l="0" t="0" r="0" b="0"/>
            <wp:docPr id="786398017" name="Picture 10" descr="Longline fishery and survey length distributions by sex from 199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ngline fishery and survey length distributions by sex from 1997-20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7315200"/>
                    </a:xfrm>
                    <a:prstGeom prst="rect">
                      <a:avLst/>
                    </a:prstGeom>
                    <a:noFill/>
                    <a:ln>
                      <a:noFill/>
                    </a:ln>
                  </pic:spPr>
                </pic:pic>
              </a:graphicData>
            </a:graphic>
          </wp:inline>
        </w:drawing>
      </w:r>
    </w:p>
    <w:p w14:paraId="05699DFF" w14:textId="2608A775" w:rsidR="001D501A" w:rsidRDefault="001D501A" w:rsidP="00F0003E">
      <w:r>
        <w:t>Figure 1</w:t>
      </w:r>
      <w:r w:rsidR="00680616">
        <w:t>1</w:t>
      </w:r>
      <w:ins w:id="558" w:author="Ehresmann, Rhea K (DFG)" w:date="2023-08-16T15:57:00Z">
        <w:r w:rsidR="006C396C" w:rsidRPr="00A64C1B">
          <w:t>.–</w:t>
        </w:r>
      </w:ins>
      <w:del w:id="559" w:author="Ehresmann, Rhea K (DFG)" w:date="2023-08-16T15:57:00Z">
        <w:r w:rsidDel="006C396C">
          <w:delText xml:space="preserve">: </w:delText>
        </w:r>
      </w:del>
      <w:r>
        <w:t>Longline fishery and survey length distributions by sex from 1997</w:t>
      </w:r>
      <w:del w:id="560" w:author="Ehresmann, Rhea K (DFG)" w:date="2023-08-16T15:57:00Z">
        <w:r w:rsidDel="006C396C">
          <w:delText xml:space="preserve"> </w:delText>
        </w:r>
      </w:del>
      <w:r>
        <w:t>–</w:t>
      </w:r>
      <w:del w:id="561" w:author="Ehresmann, Rhea K (DFG)" w:date="2023-08-16T15:57:00Z">
        <w:r w:rsidDel="006C396C">
          <w:delText xml:space="preserve"> </w:delText>
        </w:r>
      </w:del>
      <w:r>
        <w:t xml:space="preserve">2022.  </w:t>
      </w:r>
    </w:p>
    <w:p w14:paraId="6DF26455" w14:textId="73BA59AD" w:rsidR="00687A9E" w:rsidRDefault="001D501A" w:rsidP="00F0003E">
      <w:pPr>
        <w:rPr>
          <w:color w:val="333333"/>
          <w:shd w:val="clear" w:color="auto" w:fill="FFFFFF"/>
        </w:rPr>
      </w:pPr>
      <w:r>
        <w:br w:type="page"/>
      </w:r>
    </w:p>
    <w:p w14:paraId="442CE2DC" w14:textId="3ABE15AC" w:rsidR="00687A9E" w:rsidRDefault="00687A9E" w:rsidP="00F0003E">
      <w:r>
        <w:rPr>
          <w:noProof/>
        </w:rPr>
        <w:lastRenderedPageBreak/>
        <w:drawing>
          <wp:inline distT="0" distB="0" distL="0" distR="0" wp14:anchorId="373AF03F" wp14:editId="342B0B6B">
            <wp:extent cx="5943600" cy="2971800"/>
            <wp:effectExtent l="0" t="0" r="0" b="0"/>
            <wp:docPr id="1222146283" name="Picture 12" descr="The probability of retaining a fish as a function of weight (left), sex, and 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probability of retaining a fish as a function of weight (left), sex, and age (righ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B83951" w14:textId="4D8AB453" w:rsidR="00687A9E" w:rsidRDefault="00687A9E" w:rsidP="00F0003E">
      <w:commentRangeStart w:id="562"/>
      <w:r>
        <w:t>Figure 12</w:t>
      </w:r>
      <w:ins w:id="563" w:author="Ehresmann, Rhea K (DFG)" w:date="2023-08-16T15:58:00Z">
        <w:r w:rsidR="001869B8" w:rsidRPr="00A64C1B">
          <w:t>.–</w:t>
        </w:r>
        <w:commentRangeEnd w:id="562"/>
        <w:r w:rsidR="006C3605">
          <w:rPr>
            <w:rStyle w:val="CommentReference"/>
          </w:rPr>
          <w:commentReference w:id="562"/>
        </w:r>
      </w:ins>
      <w:del w:id="564" w:author="Ehresmann, Rhea K (DFG)" w:date="2023-08-16T15:58:00Z">
        <w:r w:rsidDel="001869B8">
          <w:delText xml:space="preserve">:  </w:delText>
        </w:r>
      </w:del>
      <w:r>
        <w:t xml:space="preserve">The probability of retaining a fish as a function of weight (left), sex, and age (right).  </w:t>
      </w:r>
    </w:p>
    <w:p w14:paraId="5B7EF7C5" w14:textId="77777777" w:rsidR="00687A9E" w:rsidRDefault="00687A9E" w:rsidP="00F0003E"/>
    <w:p w14:paraId="21BF6145" w14:textId="404175DE" w:rsidR="00687A9E" w:rsidRDefault="00687A9E" w:rsidP="00F0003E">
      <w:r>
        <w:rPr>
          <w:noProof/>
        </w:rPr>
        <w:lastRenderedPageBreak/>
        <w:drawing>
          <wp:inline distT="0" distB="0" distL="0" distR="0" wp14:anchorId="4F03565C" wp14:editId="53FA3148">
            <wp:extent cx="5486400" cy="6400800"/>
            <wp:effectExtent l="0" t="0" r="0" b="0"/>
            <wp:docPr id="1238197749" name="Picture 13"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1491407" w14:textId="023327A4" w:rsidR="00687A9E" w:rsidRPr="00687A9E" w:rsidRDefault="00687A9E" w:rsidP="00687A9E">
      <w:r>
        <w:t>Figure 13</w:t>
      </w:r>
      <w:ins w:id="565" w:author="Ehresmann, Rhea K (DFG)" w:date="2023-08-16T15:59:00Z">
        <w:r w:rsidR="006C3605" w:rsidRPr="00A64C1B">
          <w:t>.–</w:t>
        </w:r>
      </w:ins>
      <w:del w:id="566" w:author="Ehresmann, Rhea K (DFG)" w:date="2023-08-16T15:59:00Z">
        <w:r w:rsidDel="006C3605">
          <w:delText xml:space="preserve">.  </w:delText>
        </w:r>
      </w:del>
      <w:r w:rsidRPr="00687A9E">
        <w:t>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w:t>
      </w:r>
    </w:p>
    <w:p w14:paraId="62C46AFB" w14:textId="1B924835" w:rsidR="00687A9E" w:rsidRDefault="00687A9E" w:rsidP="00F0003E"/>
    <w:p w14:paraId="014E348C" w14:textId="77777777" w:rsidR="00687A9E" w:rsidRDefault="00687A9E" w:rsidP="00F0003E"/>
    <w:p w14:paraId="1988DE4A" w14:textId="77777777" w:rsidR="00C64739" w:rsidRDefault="00C64739" w:rsidP="00345AF4">
      <w:pPr>
        <w:keepNext/>
        <w:jc w:val="center"/>
      </w:pPr>
      <w:r>
        <w:rPr>
          <w:noProof/>
        </w:rPr>
        <w:lastRenderedPageBreak/>
        <w:drawing>
          <wp:inline distT="0" distB="0" distL="0" distR="0" wp14:anchorId="05B48F06" wp14:editId="66D6C854">
            <wp:extent cx="4854919" cy="6935598"/>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54919" cy="6935598"/>
                    </a:xfrm>
                    <a:prstGeom prst="rect">
                      <a:avLst/>
                    </a:prstGeom>
                    <a:ln w="6350">
                      <a:solidFill>
                        <a:schemeClr val="tx1"/>
                      </a:solidFill>
                    </a:ln>
                  </pic:spPr>
                </pic:pic>
              </a:graphicData>
            </a:graphic>
          </wp:inline>
        </w:drawing>
      </w:r>
    </w:p>
    <w:p w14:paraId="12A9FB6C" w14:textId="297DEC58" w:rsidR="00680616" w:rsidRDefault="00687A9E" w:rsidP="00687A9E">
      <w:pPr>
        <w:pStyle w:val="Caption"/>
        <w:ind w:firstLine="0"/>
        <w:rPr>
          <w:noProof/>
          <w:color w:val="000000" w:themeColor="text1"/>
        </w:rPr>
      </w:pPr>
      <w:bookmarkStart w:id="567" w:name="_Toc44073680"/>
      <w:bookmarkStart w:id="568" w:name="_Toc79673341"/>
      <w:bookmarkStart w:id="569" w:name="_Toc105493491"/>
      <w:r>
        <w:t>Figure 14</w:t>
      </w:r>
      <w:ins w:id="570" w:author="Ehresmann, Rhea K (DFG)" w:date="2023-08-17T08:32:00Z">
        <w:r w:rsidR="00B07589" w:rsidRPr="00A64C1B">
          <w:t>.–</w:t>
        </w:r>
      </w:ins>
      <w:del w:id="571" w:author="Ehresmann, Rhea K (DFG)" w:date="2023-08-17T08:32:00Z">
        <w:r w:rsidR="00C64739" w:rsidDel="00B07589">
          <w:delText>.</w:delText>
        </w:r>
        <w:bookmarkEnd w:id="567"/>
        <w:bookmarkEnd w:id="568"/>
        <w:r w:rsidR="00680616" w:rsidDel="00B07589">
          <w:delText xml:space="preserve"> </w:delText>
        </w:r>
      </w:del>
      <w:r w:rsidR="00345AF4">
        <w:rPr>
          <w:noProof/>
          <w:color w:val="000000" w:themeColor="text1"/>
        </w:rPr>
        <w:t xml:space="preserve">Fits to indices of catch and abundance with the assumed error distribution shown as shaded grey polygons. </w:t>
      </w:r>
      <w:del w:id="572" w:author="Ehresmann, Rhea K (DFG)" w:date="2023-08-17T08:45:00Z">
        <w:r w:rsidR="00345AF4" w:rsidDel="007A6104">
          <w:rPr>
            <w:noProof/>
            <w:color w:val="000000" w:themeColor="text1"/>
          </w:rPr>
          <w:delText xml:space="preserve"> </w:delText>
        </w:r>
      </w:del>
      <w:r w:rsidR="00345AF4">
        <w:rPr>
          <w:noProof/>
          <w:color w:val="000000" w:themeColor="text1"/>
        </w:rPr>
        <w:t xml:space="preserve">Input data are shown as grey points and model fits are shown in black.  Indices include (A) harvest (million round pounds); (B) fishery catch per unit effort in round pounds </w:t>
      </w:r>
      <w:ins w:id="573" w:author="Ehresmann, Rhea K (DFG)" w:date="2023-08-17T08:45:00Z">
        <w:r w:rsidR="007A6104">
          <w:rPr>
            <w:noProof/>
            <w:color w:val="000000" w:themeColor="text1"/>
          </w:rPr>
          <w:t xml:space="preserve">per hook </w:t>
        </w:r>
      </w:ins>
      <w:r w:rsidR="00345AF4">
        <w:rPr>
          <w:noProof/>
          <w:color w:val="000000" w:themeColor="text1"/>
        </w:rPr>
        <w:t>with separate selectivity and catchability time periods before and after the implementation of the Equal Quota Share (EQS) program in 1994; (C) survey catch per unit effort in number of fish per hook; and (D) mark-recapture abundance estimates in millions.</w:t>
      </w:r>
      <w:r w:rsidR="0045620B">
        <w:rPr>
          <w:noProof/>
          <w:color w:val="000000" w:themeColor="text1"/>
        </w:rPr>
        <w:t xml:space="preserve"> </w:t>
      </w:r>
      <w:r w:rsidR="00345AF4">
        <w:rPr>
          <w:noProof/>
          <w:color w:val="000000" w:themeColor="text1"/>
        </w:rPr>
        <w:t>Solid and dashed-lines in panel D reflect years for which data were and were not available, respectively.</w:t>
      </w:r>
      <w:bookmarkEnd w:id="569"/>
      <w:r w:rsidR="00345AF4">
        <w:rPr>
          <w:noProof/>
          <w:color w:val="000000" w:themeColor="text1"/>
        </w:rPr>
        <w:t xml:space="preserve">  </w:t>
      </w:r>
    </w:p>
    <w:p w14:paraId="1E1F0DAB" w14:textId="77777777" w:rsidR="00680616" w:rsidRDefault="00680616" w:rsidP="00680616">
      <w:pPr>
        <w:jc w:val="center"/>
      </w:pPr>
      <w:r>
        <w:rPr>
          <w:noProof/>
        </w:rPr>
        <w:lastRenderedPageBreak/>
        <w:drawing>
          <wp:inline distT="0" distB="0" distL="0" distR="0" wp14:anchorId="6E3C7CAD" wp14:editId="2187D935">
            <wp:extent cx="5913640" cy="6899246"/>
            <wp:effectExtent l="19050" t="19050" r="11430" b="1651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13640" cy="6899246"/>
                    </a:xfrm>
                    <a:prstGeom prst="rect">
                      <a:avLst/>
                    </a:prstGeom>
                    <a:ln w="6350">
                      <a:solidFill>
                        <a:schemeClr val="tx1"/>
                      </a:solidFill>
                    </a:ln>
                  </pic:spPr>
                </pic:pic>
              </a:graphicData>
            </a:graphic>
          </wp:inline>
        </w:drawing>
      </w:r>
    </w:p>
    <w:p w14:paraId="285C0BC6" w14:textId="25669632" w:rsidR="00680616" w:rsidRDefault="00680616" w:rsidP="00680616">
      <w:pPr>
        <w:rPr>
          <w:noProof/>
          <w:color w:val="000000" w:themeColor="text1"/>
          <w:sz w:val="22"/>
          <w:szCs w:val="22"/>
        </w:rPr>
      </w:pPr>
      <w:bookmarkStart w:id="574" w:name="_Toc44073681"/>
      <w:bookmarkStart w:id="575" w:name="_Toc79673342"/>
      <w:bookmarkStart w:id="576" w:name="_Toc105493492"/>
      <w:r w:rsidRPr="000E1CC8">
        <w:rPr>
          <w:sz w:val="22"/>
          <w:szCs w:val="20"/>
        </w:rPr>
        <w:t xml:space="preserve">Figure </w:t>
      </w:r>
      <w:r>
        <w:rPr>
          <w:sz w:val="22"/>
          <w:szCs w:val="20"/>
        </w:rPr>
        <w:t>15</w:t>
      </w:r>
      <w:ins w:id="577" w:author="Ehresmann, Rhea K (DFG)" w:date="2023-08-17T08:45:00Z">
        <w:r w:rsidR="007A6104" w:rsidRPr="00A64C1B">
          <w:t>.–</w:t>
        </w:r>
      </w:ins>
      <w:del w:id="578" w:author="Ehresmann, Rhea K (DFG)" w:date="2023-08-17T08:45:00Z">
        <w:r w:rsidRPr="000E1CC8" w:rsidDel="007A6104">
          <w:rPr>
            <w:sz w:val="22"/>
            <w:szCs w:val="20"/>
          </w:rPr>
          <w:delText>.</w:delText>
        </w:r>
        <w:r w:rsidDel="007A6104">
          <w:rPr>
            <w:sz w:val="22"/>
            <w:szCs w:val="20"/>
          </w:rPr>
          <w:delText xml:space="preserve"> </w:delText>
        </w:r>
      </w:del>
      <w:bookmarkEnd w:id="574"/>
      <w:bookmarkEnd w:id="575"/>
      <w:r w:rsidRPr="000E1CC8">
        <w:rPr>
          <w:sz w:val="22"/>
          <w:szCs w:val="20"/>
        </w:rPr>
        <w:t>Model predictions of (A) age-2 recruitment (millions); (B) female spawning stock biomass (million pounds); (C) exploitable abundance</w:t>
      </w:r>
      <w:r w:rsidRPr="000E1CC8">
        <w:rPr>
          <w:noProof/>
          <w:color w:val="000000" w:themeColor="text1"/>
          <w:sz w:val="22"/>
          <w:szCs w:val="22"/>
        </w:rPr>
        <w:t xml:space="preserve"> (millions); and (D) exploitable biomass (million pounds).</w:t>
      </w:r>
      <w:bookmarkEnd w:id="576"/>
      <w:r w:rsidRPr="000E1CC8">
        <w:rPr>
          <w:noProof/>
          <w:color w:val="000000" w:themeColor="text1"/>
          <w:sz w:val="22"/>
          <w:szCs w:val="22"/>
        </w:rPr>
        <w:t xml:space="preserve">  </w:t>
      </w:r>
    </w:p>
    <w:p w14:paraId="39307BE4" w14:textId="2C74A9FC" w:rsidR="00C64739" w:rsidRDefault="00C64739" w:rsidP="00687A9E">
      <w:pPr>
        <w:pStyle w:val="Caption"/>
        <w:ind w:firstLine="0"/>
      </w:pPr>
      <w:r>
        <w:br w:type="page"/>
      </w:r>
    </w:p>
    <w:p w14:paraId="5AE53F76" w14:textId="1E8BDF95" w:rsidR="00687A9E" w:rsidRDefault="00687A9E" w:rsidP="00687A9E">
      <w:pPr>
        <w:rPr>
          <w:rFonts w:eastAsia="Cambria"/>
        </w:rPr>
      </w:pPr>
      <w:r>
        <w:rPr>
          <w:rFonts w:eastAsia="Cambria"/>
          <w:noProof/>
        </w:rPr>
        <w:lastRenderedPageBreak/>
        <w:drawing>
          <wp:inline distT="0" distB="0" distL="0" distR="0" wp14:anchorId="25F7674D" wp14:editId="15B811FB">
            <wp:extent cx="5943600" cy="5094605"/>
            <wp:effectExtent l="0" t="0" r="0" b="0"/>
            <wp:docPr id="302710975" name="Picture 14" descr="Fits to fishery age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ts to fishery age compositions, 2002-2022. Observed and predicted proportions-at-age shown as grey bars and black lines, respectively."/>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14823807" w14:textId="633EF045" w:rsidR="00687A9E" w:rsidRDefault="00687A9E" w:rsidP="00687A9E">
      <w:pPr>
        <w:rPr>
          <w:rFonts w:eastAsia="Cambria"/>
        </w:rPr>
      </w:pPr>
      <w:r>
        <w:rPr>
          <w:rFonts w:eastAsia="Cambria"/>
        </w:rPr>
        <w:t>Figure 1</w:t>
      </w:r>
      <w:r w:rsidR="00680616">
        <w:rPr>
          <w:rFonts w:eastAsia="Cambria"/>
        </w:rPr>
        <w:t>6</w:t>
      </w:r>
      <w:ins w:id="579" w:author="Ehresmann, Rhea K (DFG)" w:date="2023-08-17T08:46:00Z">
        <w:r w:rsidR="007A6104" w:rsidRPr="00A64C1B">
          <w:t>.–</w:t>
        </w:r>
      </w:ins>
      <w:del w:id="580" w:author="Ehresmann, Rhea K (DFG)" w:date="2023-08-17T08:46:00Z">
        <w:r w:rsidDel="007A6104">
          <w:rPr>
            <w:rFonts w:eastAsia="Cambria"/>
          </w:rPr>
          <w:delText xml:space="preserve">.  </w:delText>
        </w:r>
      </w:del>
      <w:r w:rsidRPr="00687A9E">
        <w:rPr>
          <w:rFonts w:eastAsia="Cambria"/>
        </w:rPr>
        <w:t>Fits to fishery age compositions, 2002</w:t>
      </w:r>
      <w:ins w:id="581" w:author="Ehresmann, Rhea K (DFG)" w:date="2023-08-17T08:46:00Z">
        <w:r w:rsidR="007A6104">
          <w:rPr>
            <w:rFonts w:eastAsia="Cambria"/>
          </w:rPr>
          <w:t>–</w:t>
        </w:r>
      </w:ins>
      <w:del w:id="582" w:author="Ehresmann, Rhea K (DFG)" w:date="2023-08-17T08:46:00Z">
        <w:r w:rsidRPr="00687A9E" w:rsidDel="007A6104">
          <w:rPr>
            <w:rFonts w:eastAsia="Cambria"/>
          </w:rPr>
          <w:delText>-</w:delText>
        </w:r>
      </w:del>
      <w:r w:rsidRPr="00687A9E">
        <w:rPr>
          <w:rFonts w:eastAsia="Cambria"/>
        </w:rPr>
        <w:t>2022. Observed and predicted proportions-at-age shown as grey bars and black lines, respectively.</w:t>
      </w:r>
    </w:p>
    <w:p w14:paraId="7F0F1196" w14:textId="77777777" w:rsidR="00687A9E" w:rsidRDefault="00687A9E" w:rsidP="00687A9E">
      <w:pPr>
        <w:rPr>
          <w:rFonts w:eastAsia="Cambria"/>
        </w:rPr>
      </w:pPr>
    </w:p>
    <w:p w14:paraId="49468EEA" w14:textId="4051E3AD" w:rsidR="00687A9E" w:rsidRDefault="00687A9E" w:rsidP="00687A9E">
      <w:pPr>
        <w:rPr>
          <w:rFonts w:eastAsia="Cambria"/>
        </w:rPr>
      </w:pPr>
      <w:r>
        <w:rPr>
          <w:rFonts w:eastAsia="Cambria"/>
          <w:noProof/>
        </w:rPr>
        <w:lastRenderedPageBreak/>
        <w:drawing>
          <wp:inline distT="0" distB="0" distL="0" distR="0" wp14:anchorId="37B1482D" wp14:editId="77075858">
            <wp:extent cx="5943600" cy="5094605"/>
            <wp:effectExtent l="0" t="0" r="0" b="0"/>
            <wp:docPr id="1238205963" name="Picture 15" descr="Fits to survey age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ts to survey age compositions, 1997-2022. Observed and predicted proportions-at-age shown as grey bars and black lines, respectivel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F67723F" w14:textId="039B0270" w:rsidR="00687A9E" w:rsidRDefault="00687A9E" w:rsidP="00687A9E">
      <w:pPr>
        <w:rPr>
          <w:rFonts w:eastAsia="Cambria"/>
        </w:rPr>
      </w:pPr>
      <w:r>
        <w:rPr>
          <w:rFonts w:eastAsia="Cambria"/>
        </w:rPr>
        <w:t>Figure 1</w:t>
      </w:r>
      <w:r w:rsidR="00680616">
        <w:rPr>
          <w:rFonts w:eastAsia="Cambria"/>
        </w:rPr>
        <w:t>7</w:t>
      </w:r>
      <w:ins w:id="583" w:author="Ehresmann, Rhea K (DFG)" w:date="2023-08-17T08:47:00Z">
        <w:r w:rsidR="00C77C41" w:rsidRPr="00A64C1B">
          <w:t>.–</w:t>
        </w:r>
      </w:ins>
      <w:del w:id="584" w:author="Ehresmann, Rhea K (DFG)" w:date="2023-08-17T08:47:00Z">
        <w:r w:rsidDel="00C77C41">
          <w:rPr>
            <w:rFonts w:eastAsia="Cambria"/>
          </w:rPr>
          <w:delText xml:space="preserve">.  </w:delText>
        </w:r>
      </w:del>
      <w:r>
        <w:rPr>
          <w:rFonts w:eastAsia="Cambria"/>
        </w:rPr>
        <w:t>Fits to survey age compositions, 1997</w:t>
      </w:r>
      <w:del w:id="585" w:author="Ehresmann, Rhea K (DFG)" w:date="2023-08-17T08:47:00Z">
        <w:r w:rsidDel="00C77C41">
          <w:rPr>
            <w:rFonts w:eastAsia="Cambria"/>
          </w:rPr>
          <w:delText xml:space="preserve"> </w:delText>
        </w:r>
      </w:del>
      <w:r>
        <w:rPr>
          <w:rFonts w:eastAsia="Cambria"/>
        </w:rPr>
        <w:t>–</w:t>
      </w:r>
      <w:del w:id="586" w:author="Ehresmann, Rhea K (DFG)" w:date="2023-08-17T08:47:00Z">
        <w:r w:rsidDel="00C77C41">
          <w:rPr>
            <w:rFonts w:eastAsia="Cambria"/>
          </w:rPr>
          <w:delText xml:space="preserve"> </w:delText>
        </w:r>
      </w:del>
      <w:r>
        <w:rPr>
          <w:rFonts w:eastAsia="Cambria"/>
        </w:rPr>
        <w:t xml:space="preserve">2022. </w:t>
      </w:r>
      <w:del w:id="587" w:author="Ehresmann, Rhea K (DFG)" w:date="2023-08-17T08:47:00Z">
        <w:r w:rsidDel="00C77C41">
          <w:rPr>
            <w:rFonts w:eastAsia="Cambria"/>
          </w:rPr>
          <w:delText xml:space="preserve"> </w:delText>
        </w:r>
      </w:del>
      <w:r>
        <w:rPr>
          <w:rFonts w:eastAsia="Cambria"/>
        </w:rPr>
        <w:t xml:space="preserve">Observed and predicted proportions-at-age shown as grey bars and black lines, respectively.  </w:t>
      </w:r>
    </w:p>
    <w:p w14:paraId="1D3FA059" w14:textId="77777777" w:rsidR="00687A9E" w:rsidRDefault="00687A9E" w:rsidP="00687A9E">
      <w:pPr>
        <w:rPr>
          <w:rFonts w:eastAsia="Cambria"/>
        </w:rPr>
      </w:pPr>
    </w:p>
    <w:p w14:paraId="204E0469" w14:textId="31A132D2" w:rsidR="00687A9E" w:rsidRDefault="00687A9E" w:rsidP="00687A9E">
      <w:pPr>
        <w:rPr>
          <w:rFonts w:eastAsia="Cambria"/>
        </w:rPr>
      </w:pPr>
      <w:r>
        <w:rPr>
          <w:rFonts w:eastAsia="Cambria"/>
          <w:noProof/>
        </w:rPr>
        <w:lastRenderedPageBreak/>
        <w:drawing>
          <wp:inline distT="0" distB="0" distL="0" distR="0" wp14:anchorId="73E7752F" wp14:editId="69A7EEFA">
            <wp:extent cx="5943600" cy="5094605"/>
            <wp:effectExtent l="0" t="0" r="0" b="0"/>
            <wp:docPr id="1399034538" name="Picture 16" descr="Standardized residuals of fits to fishery (2002-2022) and survey (1997-2022) age composition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ndardized residuals of fits to fishery (2002-2022) and survey (1997-2022) age compositions. Size of residual scales to point size. Black points represent negative residuals (observed &lt; predicted); white points represent positive residuals (observed &gt; predic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6614D1D" w14:textId="36006591" w:rsidR="00687A9E" w:rsidRDefault="00687A9E" w:rsidP="00687A9E">
      <w:pPr>
        <w:rPr>
          <w:rFonts w:eastAsia="Cambria"/>
        </w:rPr>
      </w:pPr>
      <w:r>
        <w:rPr>
          <w:rFonts w:eastAsia="Cambria"/>
        </w:rPr>
        <w:t>Figure 1</w:t>
      </w:r>
      <w:r w:rsidR="00680616">
        <w:rPr>
          <w:rFonts w:eastAsia="Cambria"/>
        </w:rPr>
        <w:t>8</w:t>
      </w:r>
      <w:ins w:id="588" w:author="Ehresmann, Rhea K (DFG)" w:date="2023-08-17T08:47:00Z">
        <w:r w:rsidR="00C77C41" w:rsidRPr="00A64C1B">
          <w:t>.–</w:t>
        </w:r>
      </w:ins>
      <w:del w:id="589" w:author="Ehresmann, Rhea K (DFG)" w:date="2023-08-17T08:47:00Z">
        <w:r w:rsidDel="00C77C41">
          <w:rPr>
            <w:rFonts w:eastAsia="Cambria"/>
          </w:rPr>
          <w:delText xml:space="preserve">.  </w:delText>
        </w:r>
      </w:del>
      <w:r w:rsidRPr="00687A9E">
        <w:rPr>
          <w:rFonts w:eastAsia="Cambria"/>
        </w:rPr>
        <w:t>Standardized residuals of fits to fishery (2002</w:t>
      </w:r>
      <w:ins w:id="590" w:author="Ehresmann, Rhea K (DFG)" w:date="2023-08-17T08:47:00Z">
        <w:r w:rsidR="00C77C41">
          <w:rPr>
            <w:rFonts w:eastAsia="Cambria"/>
          </w:rPr>
          <w:t>–</w:t>
        </w:r>
      </w:ins>
      <w:del w:id="591" w:author="Ehresmann, Rhea K (DFG)" w:date="2023-08-17T08:47:00Z">
        <w:r w:rsidRPr="00687A9E" w:rsidDel="00C77C41">
          <w:rPr>
            <w:rFonts w:eastAsia="Cambria"/>
          </w:rPr>
          <w:delText>-</w:delText>
        </w:r>
      </w:del>
      <w:r w:rsidRPr="00687A9E">
        <w:rPr>
          <w:rFonts w:eastAsia="Cambria"/>
        </w:rPr>
        <w:t>2022) and survey (1997</w:t>
      </w:r>
      <w:ins w:id="592" w:author="Ehresmann, Rhea K (DFG)" w:date="2023-08-17T08:47:00Z">
        <w:r w:rsidR="00C77C41">
          <w:rPr>
            <w:rFonts w:eastAsia="Cambria"/>
          </w:rPr>
          <w:t>–</w:t>
        </w:r>
      </w:ins>
      <w:del w:id="593" w:author="Ehresmann, Rhea K (DFG)" w:date="2023-08-17T08:47:00Z">
        <w:r w:rsidRPr="00687A9E" w:rsidDel="00C77C41">
          <w:rPr>
            <w:rFonts w:eastAsia="Cambria"/>
          </w:rPr>
          <w:delText>-</w:delText>
        </w:r>
      </w:del>
      <w:r w:rsidRPr="00687A9E">
        <w:rPr>
          <w:rFonts w:eastAsia="Cambria"/>
        </w:rPr>
        <w:t>2022) age compositions. Size of residual scales to point size. Black points represent negative residuals (observed &lt; predicted); white points represent positive residuals (observed &gt; predicted).</w:t>
      </w:r>
    </w:p>
    <w:p w14:paraId="2941B231" w14:textId="77777777" w:rsidR="00687A9E" w:rsidRDefault="00687A9E" w:rsidP="00687A9E">
      <w:pPr>
        <w:rPr>
          <w:rFonts w:eastAsia="Cambria"/>
        </w:rPr>
      </w:pPr>
    </w:p>
    <w:p w14:paraId="21DFE9D9" w14:textId="48C6612D" w:rsidR="00687A9E" w:rsidRDefault="00687A9E" w:rsidP="00687A9E">
      <w:pPr>
        <w:rPr>
          <w:rFonts w:eastAsia="Cambria"/>
        </w:rPr>
      </w:pPr>
      <w:r>
        <w:rPr>
          <w:rFonts w:eastAsia="Cambria"/>
          <w:noProof/>
        </w:rPr>
        <w:lastRenderedPageBreak/>
        <w:drawing>
          <wp:inline distT="0" distB="0" distL="0" distR="0" wp14:anchorId="457FFD14" wp14:editId="48C853F6">
            <wp:extent cx="5943600" cy="5094605"/>
            <wp:effectExtent l="0" t="0" r="0" b="0"/>
            <wp:docPr id="139752463" name="Picture 17" descr="Fits to 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ts to male fishery length compositions, 2002-2022. Observed and predicted proportions-at-age shown as grey bars and black lines, respectivel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6347989" w14:textId="7C700072" w:rsidR="00687A9E" w:rsidRDefault="00687A9E" w:rsidP="00687A9E">
      <w:pPr>
        <w:rPr>
          <w:color w:val="333333"/>
          <w:shd w:val="clear" w:color="auto" w:fill="FFFFFF"/>
        </w:rPr>
      </w:pPr>
      <w:r>
        <w:rPr>
          <w:rFonts w:eastAsia="Cambria"/>
        </w:rPr>
        <w:t>Figure 1</w:t>
      </w:r>
      <w:r w:rsidR="00680616">
        <w:rPr>
          <w:rFonts w:eastAsia="Cambria"/>
        </w:rPr>
        <w:t>9</w:t>
      </w:r>
      <w:ins w:id="594" w:author="Ehresmann, Rhea K (DFG)" w:date="2023-08-17T08:50:00Z">
        <w:r w:rsidR="00C77C41" w:rsidRPr="00A64C1B">
          <w:t>.–</w:t>
        </w:r>
      </w:ins>
      <w:del w:id="595" w:author="Ehresmann, Rhea K (DFG)" w:date="2023-08-17T08:50:00Z">
        <w:r w:rsidDel="00C77C41">
          <w:rPr>
            <w:rFonts w:eastAsia="Cambria"/>
          </w:rPr>
          <w:delText xml:space="preserve">.  </w:delText>
        </w:r>
      </w:del>
      <w:r>
        <w:rPr>
          <w:color w:val="333333"/>
          <w:shd w:val="clear" w:color="auto" w:fill="FFFFFF"/>
        </w:rPr>
        <w:t>Fits to male fishery length compositions, 2002</w:t>
      </w:r>
      <w:ins w:id="596" w:author="Ehresmann, Rhea K (DFG)" w:date="2023-08-17T08:50:00Z">
        <w:r w:rsidR="00C77C41">
          <w:rPr>
            <w:color w:val="333333"/>
            <w:shd w:val="clear" w:color="auto" w:fill="FFFFFF"/>
          </w:rPr>
          <w:t>–</w:t>
        </w:r>
      </w:ins>
      <w:del w:id="597" w:author="Ehresmann, Rhea K (DFG)" w:date="2023-08-17T08:50:00Z">
        <w:r w:rsidDel="00C77C41">
          <w:rPr>
            <w:color w:val="333333"/>
            <w:shd w:val="clear" w:color="auto" w:fill="FFFFFF"/>
          </w:rPr>
          <w:delText>-</w:delText>
        </w:r>
      </w:del>
      <w:r>
        <w:rPr>
          <w:color w:val="333333"/>
          <w:shd w:val="clear" w:color="auto" w:fill="FFFFFF"/>
        </w:rPr>
        <w:t>2022. Observed and predicted proportions-at-age shown as grey bars and black lines, respectively.</w:t>
      </w:r>
    </w:p>
    <w:p w14:paraId="3D3B8E72" w14:textId="77777777" w:rsidR="00687A9E" w:rsidRDefault="00687A9E" w:rsidP="00687A9E">
      <w:pPr>
        <w:rPr>
          <w:color w:val="333333"/>
          <w:shd w:val="clear" w:color="auto" w:fill="FFFFFF"/>
        </w:rPr>
      </w:pPr>
    </w:p>
    <w:p w14:paraId="634848F3" w14:textId="435AC24C" w:rsidR="00687A9E" w:rsidRDefault="00687A9E" w:rsidP="00687A9E">
      <w:pPr>
        <w:rPr>
          <w:rFonts w:eastAsia="Cambria"/>
        </w:rPr>
      </w:pPr>
      <w:r>
        <w:rPr>
          <w:rFonts w:eastAsia="Cambria"/>
          <w:noProof/>
        </w:rPr>
        <w:lastRenderedPageBreak/>
        <w:drawing>
          <wp:inline distT="0" distB="0" distL="0" distR="0" wp14:anchorId="7609596E" wp14:editId="2D205A35">
            <wp:extent cx="5943600" cy="5094605"/>
            <wp:effectExtent l="0" t="0" r="0" b="0"/>
            <wp:docPr id="585436818" name="Picture 18" descr="Fits to female fishery length compositions, 2002-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ts to female fishery length compositions, 2002-2022. Observed and predicted proportions-at-age shown as grey bars and black lines, respectivel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7D260412" w14:textId="35C738E8" w:rsidR="00687A9E" w:rsidRDefault="00687A9E" w:rsidP="00687A9E">
      <w:pPr>
        <w:rPr>
          <w:rFonts w:eastAsia="Cambria"/>
        </w:rPr>
      </w:pPr>
      <w:r>
        <w:rPr>
          <w:rFonts w:eastAsia="Cambria"/>
        </w:rPr>
        <w:t xml:space="preserve">Figure </w:t>
      </w:r>
      <w:r w:rsidR="00680616">
        <w:rPr>
          <w:rFonts w:eastAsia="Cambria"/>
        </w:rPr>
        <w:t>20</w:t>
      </w:r>
      <w:ins w:id="598" w:author="Ehresmann, Rhea K (DFG)" w:date="2023-08-17T08:50:00Z">
        <w:r w:rsidR="00C77C41" w:rsidRPr="00A64C1B">
          <w:t>.–</w:t>
        </w:r>
      </w:ins>
      <w:del w:id="599" w:author="Ehresmann, Rhea K (DFG)" w:date="2023-08-17T08:50:00Z">
        <w:r w:rsidDel="00C77C41">
          <w:rPr>
            <w:rFonts w:eastAsia="Cambria"/>
          </w:rPr>
          <w:delText xml:space="preserve">.  </w:delText>
        </w:r>
      </w:del>
      <w:r w:rsidRPr="00687A9E">
        <w:rPr>
          <w:rFonts w:eastAsia="Cambria"/>
        </w:rPr>
        <w:t>Fits to female fishery length compositions, 2002</w:t>
      </w:r>
      <w:ins w:id="600" w:author="Ehresmann, Rhea K (DFG)" w:date="2023-08-17T08:50:00Z">
        <w:r w:rsidR="00C77C41">
          <w:rPr>
            <w:rFonts w:eastAsia="Cambria"/>
          </w:rPr>
          <w:t>–</w:t>
        </w:r>
      </w:ins>
      <w:del w:id="601" w:author="Ehresmann, Rhea K (DFG)" w:date="2023-08-17T08:50:00Z">
        <w:r w:rsidRPr="00687A9E" w:rsidDel="00C77C41">
          <w:rPr>
            <w:rFonts w:eastAsia="Cambria"/>
          </w:rPr>
          <w:delText>-</w:delText>
        </w:r>
      </w:del>
      <w:r w:rsidRPr="00687A9E">
        <w:rPr>
          <w:rFonts w:eastAsia="Cambria"/>
        </w:rPr>
        <w:t>2022. Observed and predicted proportions-at-age shown as grey bars and black lines, respectively.</w:t>
      </w:r>
    </w:p>
    <w:p w14:paraId="3CDE7211" w14:textId="77777777" w:rsidR="00687A9E" w:rsidRDefault="00687A9E" w:rsidP="00687A9E">
      <w:pPr>
        <w:rPr>
          <w:rFonts w:eastAsia="Cambria"/>
        </w:rPr>
      </w:pPr>
    </w:p>
    <w:p w14:paraId="4AAF45BB" w14:textId="57B5E099" w:rsidR="00687A9E" w:rsidRDefault="00687A9E" w:rsidP="00687A9E">
      <w:pPr>
        <w:rPr>
          <w:rFonts w:eastAsia="Cambria"/>
        </w:rPr>
      </w:pPr>
      <w:r>
        <w:rPr>
          <w:rFonts w:eastAsia="Cambria"/>
          <w:noProof/>
        </w:rPr>
        <w:lastRenderedPageBreak/>
        <w:drawing>
          <wp:inline distT="0" distB="0" distL="0" distR="0" wp14:anchorId="1F33E5FA" wp14:editId="608075C9">
            <wp:extent cx="5943600" cy="5094605"/>
            <wp:effectExtent l="0" t="0" r="0" b="0"/>
            <wp:docPr id="920485069" name="Picture 19" descr="Fits to 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ts to male survey length compositions, 1997-2022. Observed and predicted proportions-at-age shown as grey bars and black lines, respectivel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5F8637E" w14:textId="615453B0" w:rsidR="00687A9E" w:rsidRDefault="00687A9E" w:rsidP="00687A9E">
      <w:pPr>
        <w:rPr>
          <w:rFonts w:eastAsia="Cambria"/>
        </w:rPr>
      </w:pPr>
      <w:r>
        <w:rPr>
          <w:rFonts w:eastAsia="Cambria"/>
        </w:rPr>
        <w:t>Figure 2</w:t>
      </w:r>
      <w:r w:rsidR="00680616">
        <w:rPr>
          <w:rFonts w:eastAsia="Cambria"/>
        </w:rPr>
        <w:t>1</w:t>
      </w:r>
      <w:ins w:id="602" w:author="Ehresmann, Rhea K (DFG)" w:date="2023-08-17T08:50:00Z">
        <w:r w:rsidR="00C77C41" w:rsidRPr="00A64C1B">
          <w:t>.–</w:t>
        </w:r>
      </w:ins>
      <w:del w:id="603" w:author="Ehresmann, Rhea K (DFG)" w:date="2023-08-17T08:50:00Z">
        <w:r w:rsidDel="00C77C41">
          <w:rPr>
            <w:rFonts w:eastAsia="Cambria"/>
          </w:rPr>
          <w:delText xml:space="preserve">.  </w:delText>
        </w:r>
      </w:del>
      <w:r>
        <w:rPr>
          <w:rFonts w:eastAsia="Cambria"/>
        </w:rPr>
        <w:t>Fits to male survey length compositions, 1997</w:t>
      </w:r>
      <w:ins w:id="604" w:author="Ehresmann, Rhea K (DFG)" w:date="2023-08-17T08:50:00Z">
        <w:r w:rsidR="00C77C41">
          <w:rPr>
            <w:rFonts w:eastAsia="Cambria"/>
          </w:rPr>
          <w:t>–</w:t>
        </w:r>
      </w:ins>
      <w:del w:id="605" w:author="Ehresmann, Rhea K (DFG)" w:date="2023-08-17T08:50:00Z">
        <w:r w:rsidDel="00C77C41">
          <w:rPr>
            <w:rFonts w:eastAsia="Cambria"/>
          </w:rPr>
          <w:delText>-</w:delText>
        </w:r>
      </w:del>
      <w:r>
        <w:rPr>
          <w:rFonts w:eastAsia="Cambria"/>
        </w:rPr>
        <w:t xml:space="preserve">2022. </w:t>
      </w:r>
      <w:del w:id="606" w:author="Ehresmann, Rhea K (DFG)" w:date="2023-08-17T08:51:00Z">
        <w:r w:rsidDel="00C77C41">
          <w:rPr>
            <w:rFonts w:eastAsia="Cambria"/>
          </w:rPr>
          <w:delText xml:space="preserve"> </w:delText>
        </w:r>
      </w:del>
      <w:r>
        <w:rPr>
          <w:rFonts w:eastAsia="Cambria"/>
        </w:rPr>
        <w:t xml:space="preserve">Observed and predicted proportions-at-age shown as grey bars and black lines, respectively.  </w:t>
      </w:r>
    </w:p>
    <w:p w14:paraId="4E484B04" w14:textId="77777777" w:rsidR="00687A9E" w:rsidRDefault="00687A9E" w:rsidP="00687A9E">
      <w:pPr>
        <w:rPr>
          <w:rFonts w:eastAsia="Cambria"/>
        </w:rPr>
      </w:pPr>
    </w:p>
    <w:p w14:paraId="3845E365" w14:textId="6F159C56" w:rsidR="00687A9E" w:rsidRDefault="00687A9E" w:rsidP="00687A9E">
      <w:pPr>
        <w:rPr>
          <w:rFonts w:eastAsia="Cambria"/>
        </w:rPr>
      </w:pPr>
      <w:r>
        <w:rPr>
          <w:rFonts w:eastAsia="Cambria"/>
          <w:noProof/>
        </w:rPr>
        <w:lastRenderedPageBreak/>
        <w:drawing>
          <wp:inline distT="0" distB="0" distL="0" distR="0" wp14:anchorId="324F7BC5" wp14:editId="47703741">
            <wp:extent cx="5943600" cy="5094605"/>
            <wp:effectExtent l="0" t="0" r="0" b="0"/>
            <wp:docPr id="389056995" name="Picture 20" descr="Fits to female survey length compositions, 1997-2022. Observed and predicted proportions-at-age shown as grey bars and black lin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ts to female survey length compositions, 1997-2022. Observed and predicted proportions-at-age shown as grey bars and black lines, respectively."/>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1798F9" w14:textId="2339F317" w:rsidR="00687A9E" w:rsidRDefault="00687A9E" w:rsidP="00687A9E">
      <w:pPr>
        <w:rPr>
          <w:rFonts w:eastAsia="Cambria"/>
        </w:rPr>
      </w:pPr>
      <w:r>
        <w:rPr>
          <w:rFonts w:eastAsia="Cambria"/>
        </w:rPr>
        <w:t>Figure 2</w:t>
      </w:r>
      <w:r w:rsidR="00680616">
        <w:rPr>
          <w:rFonts w:eastAsia="Cambria"/>
        </w:rPr>
        <w:t>2</w:t>
      </w:r>
      <w:ins w:id="607" w:author="Ehresmann, Rhea K (DFG)" w:date="2023-08-17T08:52:00Z">
        <w:r w:rsidR="008E6A52" w:rsidRPr="00A64C1B">
          <w:t>.–</w:t>
        </w:r>
      </w:ins>
      <w:del w:id="608" w:author="Ehresmann, Rhea K (DFG)" w:date="2023-08-17T08:52:00Z">
        <w:r w:rsidDel="008E6A52">
          <w:rPr>
            <w:rFonts w:eastAsia="Cambria"/>
          </w:rPr>
          <w:delText xml:space="preserve">.  </w:delText>
        </w:r>
      </w:del>
      <w:r w:rsidRPr="00687A9E">
        <w:rPr>
          <w:rFonts w:eastAsia="Cambria"/>
        </w:rPr>
        <w:t>Fits to female survey length compositions, 1997</w:t>
      </w:r>
      <w:ins w:id="609" w:author="Ehresmann, Rhea K (DFG)" w:date="2023-08-17T08:52:00Z">
        <w:r w:rsidR="008E6A52">
          <w:rPr>
            <w:rFonts w:eastAsia="Cambria"/>
          </w:rPr>
          <w:t>–</w:t>
        </w:r>
      </w:ins>
      <w:del w:id="610" w:author="Ehresmann, Rhea K (DFG)" w:date="2023-08-17T08:52:00Z">
        <w:r w:rsidRPr="00687A9E" w:rsidDel="008E6A52">
          <w:rPr>
            <w:rFonts w:eastAsia="Cambria"/>
          </w:rPr>
          <w:delText>-</w:delText>
        </w:r>
      </w:del>
      <w:r w:rsidRPr="00687A9E">
        <w:rPr>
          <w:rFonts w:eastAsia="Cambria"/>
        </w:rPr>
        <w:t>2022. Observed and predicted proportions-at-age shown as grey bars and black lines, respectively.</w:t>
      </w:r>
    </w:p>
    <w:p w14:paraId="193291CD" w14:textId="77777777" w:rsidR="00687A9E" w:rsidRDefault="00687A9E" w:rsidP="00687A9E">
      <w:pPr>
        <w:rPr>
          <w:rFonts w:eastAsia="Cambria"/>
        </w:rPr>
      </w:pPr>
    </w:p>
    <w:p w14:paraId="395A8B49" w14:textId="315E6180" w:rsidR="00687A9E" w:rsidRDefault="00687A9E" w:rsidP="00687A9E">
      <w:pPr>
        <w:rPr>
          <w:rFonts w:eastAsia="Cambria"/>
        </w:rPr>
      </w:pPr>
      <w:r>
        <w:rPr>
          <w:rFonts w:eastAsia="Cambria"/>
          <w:noProof/>
        </w:rPr>
        <w:lastRenderedPageBreak/>
        <w:drawing>
          <wp:inline distT="0" distB="0" distL="0" distR="0" wp14:anchorId="56AA3AA8" wp14:editId="65EF5D50">
            <wp:extent cx="5943600" cy="5094605"/>
            <wp:effectExtent l="0" t="0" r="0" b="0"/>
            <wp:docPr id="342663583" name="Picture 21"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8A8DA89" w14:textId="0C452F34" w:rsidR="00687A9E" w:rsidRDefault="00687A9E" w:rsidP="00687A9E">
      <w:pPr>
        <w:rPr>
          <w:rFonts w:eastAsia="Cambria"/>
        </w:rPr>
      </w:pPr>
      <w:r>
        <w:rPr>
          <w:rFonts w:eastAsia="Cambria"/>
        </w:rPr>
        <w:t>Figure 2</w:t>
      </w:r>
      <w:r w:rsidR="00680616">
        <w:rPr>
          <w:rFonts w:eastAsia="Cambria"/>
        </w:rPr>
        <w:t>3</w:t>
      </w:r>
      <w:ins w:id="611" w:author="Ehresmann, Rhea K (DFG)" w:date="2023-08-17T08:52:00Z">
        <w:r w:rsidR="00B44A40" w:rsidRPr="00A64C1B">
          <w:t>.–</w:t>
        </w:r>
      </w:ins>
      <w:del w:id="612" w:author="Ehresmann, Rhea K (DFG)" w:date="2023-08-17T08:52:00Z">
        <w:r w:rsidDel="00B44A40">
          <w:rPr>
            <w:rFonts w:eastAsia="Cambria"/>
          </w:rPr>
          <w:delText xml:space="preserve">.  </w:delText>
        </w:r>
      </w:del>
      <w:r w:rsidRPr="00687A9E">
        <w:rPr>
          <w:rFonts w:eastAsia="Cambria"/>
        </w:rPr>
        <w:t>Standardized residuals of fits to fishery (2002</w:t>
      </w:r>
      <w:ins w:id="613" w:author="Ehresmann, Rhea K (DFG)" w:date="2023-08-17T08:52:00Z">
        <w:r w:rsidR="00B44A40">
          <w:rPr>
            <w:rFonts w:eastAsia="Cambria"/>
          </w:rPr>
          <w:t>–</w:t>
        </w:r>
      </w:ins>
      <w:del w:id="614" w:author="Ehresmann, Rhea K (DFG)" w:date="2023-08-17T08:52:00Z">
        <w:r w:rsidRPr="00687A9E" w:rsidDel="00B44A40">
          <w:rPr>
            <w:rFonts w:eastAsia="Cambria"/>
          </w:rPr>
          <w:delText>-</w:delText>
        </w:r>
      </w:del>
      <w:r w:rsidRPr="00687A9E">
        <w:rPr>
          <w:rFonts w:eastAsia="Cambria"/>
        </w:rPr>
        <w:t>2022) and survey (1997</w:t>
      </w:r>
      <w:ins w:id="615" w:author="Ehresmann, Rhea K (DFG)" w:date="2023-08-17T09:10:00Z">
        <w:r w:rsidR="00EB6587">
          <w:rPr>
            <w:rFonts w:eastAsia="Cambria"/>
          </w:rPr>
          <w:t>–</w:t>
        </w:r>
      </w:ins>
      <w:del w:id="616" w:author="Ehresmann, Rhea K (DFG)" w:date="2023-08-17T09:10:00Z">
        <w:r w:rsidRPr="00687A9E" w:rsidDel="00EB6587">
          <w:rPr>
            <w:rFonts w:eastAsia="Cambria"/>
          </w:rPr>
          <w:delText>-</w:delText>
        </w:r>
      </w:del>
      <w:r w:rsidRPr="00687A9E">
        <w:rPr>
          <w:rFonts w:eastAsia="Cambria"/>
        </w:rPr>
        <w:t>2022) length compositions for males and females. Size of residual scales to point size. Black points represent negative residuals (observed &lt; predicted); white points represent positive residuals (observed &gt; predicted).</w:t>
      </w:r>
    </w:p>
    <w:p w14:paraId="52DF4149" w14:textId="77777777" w:rsidR="00687A9E" w:rsidRDefault="00687A9E" w:rsidP="00687A9E">
      <w:pPr>
        <w:rPr>
          <w:rFonts w:eastAsia="Cambria"/>
        </w:rPr>
      </w:pPr>
    </w:p>
    <w:p w14:paraId="5D1387D4" w14:textId="77777777" w:rsidR="00687A9E" w:rsidRDefault="00687A9E" w:rsidP="00687A9E">
      <w:pPr>
        <w:rPr>
          <w:rFonts w:eastAsia="Cambria"/>
        </w:rPr>
      </w:pPr>
    </w:p>
    <w:p w14:paraId="1BD411B9" w14:textId="77777777" w:rsidR="00687A9E" w:rsidRPr="00687A9E" w:rsidRDefault="00687A9E" w:rsidP="00687A9E">
      <w:pPr>
        <w:rPr>
          <w:rFonts w:eastAsia="Cambria"/>
        </w:rPr>
      </w:pPr>
    </w:p>
    <w:p w14:paraId="133FB513" w14:textId="77777777" w:rsidR="00687A9E" w:rsidRDefault="00687A9E" w:rsidP="00687A9E">
      <w:pPr>
        <w:rPr>
          <w:noProof/>
          <w:color w:val="000000" w:themeColor="text1"/>
          <w:sz w:val="22"/>
          <w:szCs w:val="22"/>
        </w:rPr>
      </w:pPr>
    </w:p>
    <w:p w14:paraId="71AD7732" w14:textId="77777777" w:rsidR="00687A9E" w:rsidRDefault="00687A9E" w:rsidP="00687A9E">
      <w:pPr>
        <w:rPr>
          <w:noProof/>
          <w:color w:val="000000" w:themeColor="text1"/>
          <w:sz w:val="22"/>
          <w:szCs w:val="22"/>
        </w:rPr>
      </w:pPr>
    </w:p>
    <w:p w14:paraId="181D1396" w14:textId="77777777" w:rsidR="00687A9E" w:rsidRDefault="00687A9E" w:rsidP="00687A9E">
      <w:pPr>
        <w:rPr>
          <w:noProof/>
          <w:color w:val="000000" w:themeColor="text1"/>
          <w:sz w:val="22"/>
          <w:szCs w:val="22"/>
        </w:rPr>
      </w:pPr>
    </w:p>
    <w:p w14:paraId="6B6DA768" w14:textId="65E9E8B2" w:rsidR="00C64739" w:rsidRDefault="00C64739" w:rsidP="00C64739">
      <w:pPr>
        <w:pStyle w:val="Caption"/>
      </w:pPr>
    </w:p>
    <w:p w14:paraId="68BC1F7D" w14:textId="77777777" w:rsidR="00C64739" w:rsidRDefault="00C64739" w:rsidP="00C64739">
      <w:pPr>
        <w:spacing w:after="0"/>
        <w:jc w:val="left"/>
        <w:rPr>
          <w:rFonts w:eastAsia="Cambria"/>
          <w:sz w:val="22"/>
          <w:szCs w:val="22"/>
        </w:rPr>
      </w:pPr>
      <w:r>
        <w:br w:type="page"/>
      </w:r>
    </w:p>
    <w:p w14:paraId="1410EF08" w14:textId="77777777" w:rsidR="00C64739" w:rsidRDefault="00C64739" w:rsidP="001B3A4F">
      <w:pPr>
        <w:jc w:val="center"/>
      </w:pPr>
      <w:r>
        <w:rPr>
          <w:noProof/>
        </w:rPr>
        <w:lastRenderedPageBreak/>
        <w:drawing>
          <wp:inline distT="0" distB="0" distL="0" distR="0" wp14:anchorId="6E529EDC" wp14:editId="25950659">
            <wp:extent cx="5941672" cy="4951394"/>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1672" cy="4951394"/>
                    </a:xfrm>
                    <a:prstGeom prst="rect">
                      <a:avLst/>
                    </a:prstGeom>
                    <a:ln w="6350">
                      <a:solidFill>
                        <a:schemeClr val="tx1"/>
                      </a:solidFill>
                    </a:ln>
                  </pic:spPr>
                </pic:pic>
              </a:graphicData>
            </a:graphic>
          </wp:inline>
        </w:drawing>
      </w:r>
    </w:p>
    <w:p w14:paraId="68AEB99B" w14:textId="159202AD" w:rsidR="00C64739" w:rsidRDefault="00C64739" w:rsidP="00687A9E">
      <w:pPr>
        <w:pStyle w:val="Caption"/>
        <w:ind w:firstLine="0"/>
        <w:rPr>
          <w:noProof/>
          <w:color w:val="000000" w:themeColor="text1"/>
        </w:rPr>
      </w:pPr>
      <w:bookmarkStart w:id="617" w:name="_Toc44073682"/>
      <w:bookmarkStart w:id="618" w:name="_Toc79673343"/>
      <w:bookmarkStart w:id="619" w:name="_Toc105493493"/>
      <w:r>
        <w:t xml:space="preserve">Figure </w:t>
      </w:r>
      <w:r w:rsidR="00687A9E">
        <w:t>2</w:t>
      </w:r>
      <w:r w:rsidR="00680616">
        <w:t>4</w:t>
      </w:r>
      <w:r>
        <w:t>.–</w:t>
      </w:r>
      <w:bookmarkEnd w:id="617"/>
      <w:bookmarkEnd w:id="618"/>
      <w:r w:rsidR="0045620B">
        <w:rPr>
          <w:noProof/>
          <w:color w:val="000000" w:themeColor="text1"/>
        </w:rPr>
        <w:t xml:space="preserve">Mohn’s </w:t>
      </w:r>
      <w:r w:rsidR="0045620B" w:rsidRPr="001838FA">
        <w:rPr>
          <w:rFonts w:ascii="Symbol" w:hAnsi="Symbol"/>
          <w:noProof/>
          <w:color w:val="000000" w:themeColor="text1"/>
        </w:rPr>
        <w:t>r</w:t>
      </w:r>
      <w:r w:rsidR="0045620B">
        <w:rPr>
          <w:noProof/>
          <w:color w:val="000000" w:themeColor="text1"/>
        </w:rPr>
        <w:t xml:space="preserve"> and retrospective peels of sablefish sp</w:t>
      </w:r>
      <w:r w:rsidR="00B14BD1">
        <w:rPr>
          <w:noProof/>
          <w:color w:val="000000" w:themeColor="text1"/>
        </w:rPr>
        <w:t>a</w:t>
      </w:r>
      <w:r w:rsidR="0045620B">
        <w:rPr>
          <w:noProof/>
          <w:color w:val="000000" w:themeColor="text1"/>
        </w:rPr>
        <w:t>wning biomass.</w:t>
      </w:r>
      <w:bookmarkEnd w:id="619"/>
      <w:r w:rsidR="0045620B">
        <w:rPr>
          <w:noProof/>
          <w:color w:val="000000" w:themeColor="text1"/>
        </w:rPr>
        <w:t xml:space="preserve">  </w:t>
      </w:r>
    </w:p>
    <w:p w14:paraId="5D22A93B" w14:textId="77777777" w:rsidR="00687A9E" w:rsidRDefault="00687A9E" w:rsidP="00687A9E"/>
    <w:p w14:paraId="7BB56502" w14:textId="6A437B04" w:rsidR="00687A9E" w:rsidRDefault="00687A9E" w:rsidP="00687A9E">
      <w:r>
        <w:rPr>
          <w:noProof/>
        </w:rPr>
        <w:lastRenderedPageBreak/>
        <w:drawing>
          <wp:inline distT="0" distB="0" distL="0" distR="0" wp14:anchorId="12C0634C" wp14:editId="37B5AF0D">
            <wp:extent cx="5486400" cy="4572000"/>
            <wp:effectExtent l="0" t="0" r="0" b="0"/>
            <wp:docPr id="2116064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489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86400" cy="4572000"/>
                    </a:xfrm>
                    <a:prstGeom prst="rect">
                      <a:avLst/>
                    </a:prstGeom>
                    <a:noFill/>
                    <a:ln>
                      <a:noFill/>
                    </a:ln>
                  </pic:spPr>
                </pic:pic>
              </a:graphicData>
            </a:graphic>
          </wp:inline>
        </w:drawing>
      </w:r>
    </w:p>
    <w:p w14:paraId="759AB49C" w14:textId="0975D776" w:rsidR="00687A9E" w:rsidRDefault="00687A9E" w:rsidP="00687A9E">
      <w:r>
        <w:t>Figure 2</w:t>
      </w:r>
      <w:r w:rsidR="00680616">
        <w:t>5</w:t>
      </w:r>
      <w:ins w:id="620" w:author="Ehresmann, Rhea K (DFG)" w:date="2023-08-17T09:10:00Z">
        <w:r w:rsidR="00EB6587">
          <w:t>.–</w:t>
        </w:r>
      </w:ins>
      <w:del w:id="621" w:author="Ehresmann, Rhea K (DFG)" w:date="2023-08-17T09:10:00Z">
        <w:r w:rsidDel="00EB6587">
          <w:delText xml:space="preserve">.  </w:delText>
        </w:r>
      </w:del>
      <w:r>
        <w:t xml:space="preserve">Mohn’s </w:t>
      </w:r>
      <w:r w:rsidRPr="001838FA">
        <w:rPr>
          <w:rFonts w:ascii="Symbol" w:hAnsi="Symbol"/>
          <w:noProof/>
          <w:color w:val="000000" w:themeColor="text1"/>
        </w:rPr>
        <w:t>r</w:t>
      </w:r>
      <w:r>
        <w:t xml:space="preserve"> and retrospective peels of sablefish recruitment for the last 9 years.  </w:t>
      </w:r>
    </w:p>
    <w:p w14:paraId="4B617A11" w14:textId="77777777" w:rsidR="00680616" w:rsidRDefault="00680616" w:rsidP="00687A9E"/>
    <w:p w14:paraId="20F1E4DC" w14:textId="77777777" w:rsidR="00680616" w:rsidRDefault="00680616" w:rsidP="00680616">
      <w:pPr>
        <w:rPr>
          <w:noProof/>
          <w:color w:val="000000" w:themeColor="text1"/>
          <w:sz w:val="22"/>
          <w:szCs w:val="22"/>
        </w:rPr>
      </w:pPr>
      <w:r>
        <w:rPr>
          <w:noProof/>
          <w:color w:val="000000" w:themeColor="text1"/>
          <w:sz w:val="22"/>
          <w:szCs w:val="22"/>
        </w:rPr>
        <w:lastRenderedPageBreak/>
        <w:drawing>
          <wp:inline distT="0" distB="0" distL="0" distR="0" wp14:anchorId="53CAC167" wp14:editId="246A7818">
            <wp:extent cx="5486400" cy="6400800"/>
            <wp:effectExtent l="0" t="0" r="0" b="0"/>
            <wp:docPr id="362571419" name="Picture 22" descr="Model-estimated fishing mortality rate (top) and realized harvest rate (bottom), defined as the ratio of total predicted catch to exploitable biomass. Total predicted catch is the sum of landed catch and discarded biomass assumed to die post-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el-estimated fishing mortality rate (top) and realized harvest rate (bottom), defined as the ratio of total predicted catch to exploitable biomass. Total predicted catch is the sum of landed catch and discarded biomass assumed to die post-releas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AE58FCE" w14:textId="29392EE7" w:rsidR="00680616" w:rsidRPr="000E1CC8" w:rsidRDefault="00680616" w:rsidP="00680616">
      <w:pPr>
        <w:rPr>
          <w:noProof/>
          <w:color w:val="000000" w:themeColor="text1"/>
          <w:sz w:val="22"/>
          <w:szCs w:val="22"/>
        </w:rPr>
      </w:pPr>
      <w:r>
        <w:rPr>
          <w:noProof/>
          <w:color w:val="000000" w:themeColor="text1"/>
          <w:sz w:val="22"/>
          <w:szCs w:val="22"/>
        </w:rPr>
        <w:t>Figure 26</w:t>
      </w:r>
      <w:ins w:id="622" w:author="Ehresmann, Rhea K (DFG)" w:date="2023-08-17T09:11:00Z">
        <w:r w:rsidR="00EB6587">
          <w:t>.–</w:t>
        </w:r>
      </w:ins>
      <w:del w:id="623" w:author="Ehresmann, Rhea K (DFG)" w:date="2023-08-17T09:11:00Z">
        <w:r w:rsidDel="00EB6587">
          <w:rPr>
            <w:noProof/>
            <w:color w:val="000000" w:themeColor="text1"/>
            <w:sz w:val="22"/>
            <w:szCs w:val="22"/>
          </w:rPr>
          <w:delText xml:space="preserve">.  </w:delText>
        </w:r>
      </w:del>
      <w:r>
        <w:rPr>
          <w:color w:val="333333"/>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p>
    <w:p w14:paraId="66F6B104" w14:textId="77777777" w:rsidR="00680616" w:rsidRPr="00687A9E" w:rsidRDefault="00680616" w:rsidP="00687A9E"/>
    <w:sectPr w:rsidR="00680616" w:rsidRPr="00687A9E" w:rsidSect="00C506F1">
      <w:footerReference w:type="default" r:id="rId105"/>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 w:author="Ehresmann, Rhea K (DFG)" w:date="2023-08-17T10:41:00Z" w:initials="ERK(">
    <w:p w14:paraId="63FC77ED" w14:textId="77777777" w:rsidR="003544CF" w:rsidRDefault="003544CF" w:rsidP="00C47E6E">
      <w:pPr>
        <w:pStyle w:val="CommentText"/>
        <w:jc w:val="left"/>
      </w:pPr>
      <w:r>
        <w:rPr>
          <w:rStyle w:val="CommentReference"/>
        </w:rPr>
        <w:annotationRef/>
      </w:r>
      <w:r>
        <w:t xml:space="preserve">The Figure captions are not linked/tied to this list so it won't update appropriately. </w:t>
      </w:r>
    </w:p>
  </w:comment>
  <w:comment w:id="197" w:author="Ehresmann, Rhea K (DFG)" w:date="2023-08-16T15:23:00Z" w:initials="ERK(">
    <w:p w14:paraId="40558FE8" w14:textId="746F4E32" w:rsidR="00042399" w:rsidRDefault="00042399" w:rsidP="00FB21DC">
      <w:pPr>
        <w:pStyle w:val="CommentText"/>
        <w:jc w:val="left"/>
      </w:pPr>
      <w:r>
        <w:rPr>
          <w:rStyle w:val="CommentReference"/>
        </w:rPr>
        <w:annotationRef/>
      </w:r>
      <w:r>
        <w:t>Table 2 has different value</w:t>
      </w:r>
    </w:p>
  </w:comment>
  <w:comment w:id="331" w:author="Ehresmann, Rhea K (DFG)" w:date="2023-08-17T10:38:00Z" w:initials="ERK(">
    <w:p w14:paraId="50ADBCD4" w14:textId="77777777" w:rsidR="007D1CAF" w:rsidRDefault="007D1CAF" w:rsidP="00BE1999">
      <w:pPr>
        <w:pStyle w:val="CommentText"/>
        <w:jc w:val="left"/>
      </w:pPr>
      <w:r>
        <w:rPr>
          <w:rStyle w:val="CommentReference"/>
        </w:rPr>
        <w:annotationRef/>
      </w:r>
      <w:r>
        <w:t>Not in references</w:t>
      </w:r>
    </w:p>
  </w:comment>
  <w:comment w:id="332" w:author="Ehresmann, Rhea K (DFG)" w:date="2023-08-17T10:39:00Z" w:initials="ERK(">
    <w:p w14:paraId="3DFDE1AE" w14:textId="77777777" w:rsidR="007D1CAF" w:rsidRDefault="007D1CAF" w:rsidP="00CD0BCE">
      <w:pPr>
        <w:pStyle w:val="CommentText"/>
        <w:jc w:val="left"/>
      </w:pPr>
      <w:r>
        <w:rPr>
          <w:rStyle w:val="CommentReference"/>
        </w:rPr>
        <w:annotationRef/>
      </w:r>
      <w:r>
        <w:t>Not in references</w:t>
      </w:r>
    </w:p>
  </w:comment>
  <w:comment w:id="345" w:author="Ehresmann, Rhea K (DFG)" w:date="2023-08-16T13:22:00Z" w:initials="ERK(">
    <w:p w14:paraId="25877B24" w14:textId="40896B9D" w:rsidR="00111A11" w:rsidRDefault="00111A11" w:rsidP="003D4A88">
      <w:pPr>
        <w:pStyle w:val="CommentText"/>
        <w:jc w:val="left"/>
      </w:pPr>
      <w:r>
        <w:rPr>
          <w:rStyle w:val="CommentReference"/>
        </w:rPr>
        <w:annotationRef/>
      </w:r>
      <w:r>
        <w:t xml:space="preserve">Thinking appendix? </w:t>
      </w:r>
    </w:p>
  </w:comment>
  <w:comment w:id="346" w:author="Ehresmann, Rhea K (DFG)" w:date="2023-08-16T14:13:00Z" w:initials="ERK(">
    <w:p w14:paraId="16A23651" w14:textId="77777777" w:rsidR="00FC02BC" w:rsidRDefault="00FC02BC" w:rsidP="00FF7999">
      <w:pPr>
        <w:pStyle w:val="CommentText"/>
        <w:jc w:val="left"/>
      </w:pPr>
      <w:r>
        <w:rPr>
          <w:rStyle w:val="CommentReference"/>
        </w:rPr>
        <w:annotationRef/>
      </w:r>
      <w:r>
        <w:t xml:space="preserve">Or because we reclassified immature vs mature in 2016 and changed the definition of first time spawners (from immature to mature) and have really picked that up in the last 4 years as that big age class matured: </w:t>
      </w:r>
      <w:r>
        <w:br/>
      </w:r>
      <w:r>
        <w:br/>
      </w:r>
      <w:hyperlink r:id="rId1" w:history="1">
        <w:r w:rsidRPr="00FF7999">
          <w:rPr>
            <w:rStyle w:val="Hyperlink"/>
          </w:rPr>
          <w:t>https://github.com/commfish/seak_sablefish/issues/55</w:t>
        </w:r>
      </w:hyperlink>
    </w:p>
  </w:comment>
  <w:comment w:id="366" w:author="Ehresmann, Rhea K (DFG)" w:date="2023-08-16T14:20:00Z" w:initials="ERK(">
    <w:p w14:paraId="6B81CCC4" w14:textId="77777777" w:rsidR="00E61C95" w:rsidRDefault="00E61C95" w:rsidP="0026054B">
      <w:pPr>
        <w:pStyle w:val="CommentText"/>
        <w:jc w:val="left"/>
      </w:pPr>
      <w:r>
        <w:rPr>
          <w:rStyle w:val="CommentReference"/>
        </w:rPr>
        <w:annotationRef/>
      </w:r>
      <w:r>
        <w:t>Will create appendix for logbook re-entry methods</w:t>
      </w:r>
    </w:p>
  </w:comment>
  <w:comment w:id="372" w:author="Ehresmann, Rhea K (DFG)" w:date="2023-08-16T14:45:00Z" w:initials="ERK(">
    <w:p w14:paraId="5F9F2323" w14:textId="77777777" w:rsidR="005133BF" w:rsidRDefault="005133BF" w:rsidP="002475DF">
      <w:pPr>
        <w:pStyle w:val="CommentText"/>
        <w:jc w:val="left"/>
      </w:pPr>
      <w:r>
        <w:rPr>
          <w:rStyle w:val="CommentReference"/>
        </w:rPr>
        <w:annotationRef/>
      </w:r>
      <w:r>
        <w:t xml:space="preserve">Something to think about changing as pot gear becomes more popular - I think the discard mortality should be much lower for pot trips. </w:t>
      </w:r>
    </w:p>
  </w:comment>
  <w:comment w:id="379" w:author="Ehresmann, Rhea K (DFG)" w:date="2023-08-16T15:03:00Z" w:initials="ERK(">
    <w:p w14:paraId="6328686C" w14:textId="77777777" w:rsidR="00BB3E10" w:rsidRDefault="00BB3E10" w:rsidP="001C7549">
      <w:pPr>
        <w:pStyle w:val="CommentText"/>
        <w:jc w:val="left"/>
      </w:pPr>
      <w:r>
        <w:rPr>
          <w:rStyle w:val="CommentReference"/>
        </w:rPr>
        <w:annotationRef/>
      </w:r>
      <w:r>
        <w:t>Is this duplicated or correct?</w:t>
      </w:r>
    </w:p>
  </w:comment>
  <w:comment w:id="380" w:author="Ehresmann, Rhea K (DFG)" w:date="2023-08-17T10:33:00Z" w:initials="ERK(">
    <w:p w14:paraId="7F1B5743" w14:textId="77777777" w:rsidR="007D1CAF" w:rsidRDefault="007D1CAF" w:rsidP="0033477A">
      <w:pPr>
        <w:pStyle w:val="CommentText"/>
        <w:jc w:val="left"/>
      </w:pPr>
      <w:r>
        <w:rPr>
          <w:rStyle w:val="CommentReference"/>
        </w:rPr>
        <w:annotationRef/>
      </w:r>
      <w:r>
        <w:t>We have 2018 or 2017 in the references but not a 2019</w:t>
      </w:r>
    </w:p>
  </w:comment>
  <w:comment w:id="381" w:author="Ehresmann, Rhea K (DFG)" w:date="2023-08-17T10:34:00Z" w:initials="ERK(">
    <w:p w14:paraId="28A95FC0" w14:textId="77777777" w:rsidR="007D1CAF" w:rsidRDefault="007D1CAF" w:rsidP="001F24F3">
      <w:pPr>
        <w:pStyle w:val="CommentText"/>
        <w:jc w:val="left"/>
      </w:pPr>
      <w:r>
        <w:rPr>
          <w:rStyle w:val="CommentReference"/>
        </w:rPr>
        <w:annotationRef/>
      </w:r>
      <w:r>
        <w:t>We have a 2018 and 2017 in references but not 2013</w:t>
      </w:r>
    </w:p>
  </w:comment>
  <w:comment w:id="382" w:author="Ehresmann, Rhea K (DFG)" w:date="2023-08-17T10:35:00Z" w:initials="ERK(">
    <w:p w14:paraId="37305950" w14:textId="77777777" w:rsidR="007D1CAF" w:rsidRDefault="007D1CAF" w:rsidP="00E31A29">
      <w:pPr>
        <w:pStyle w:val="CommentText"/>
        <w:jc w:val="left"/>
      </w:pPr>
      <w:r>
        <w:rPr>
          <w:rStyle w:val="CommentReference"/>
        </w:rPr>
        <w:annotationRef/>
      </w:r>
      <w:r>
        <w:t>Not in references</w:t>
      </w:r>
    </w:p>
  </w:comment>
  <w:comment w:id="409" w:author="Ehresmann, Rhea K (DFG)" w:date="2023-08-17T09:36:00Z" w:initials="ERK(">
    <w:p w14:paraId="16B535C9" w14:textId="40E6FBE3" w:rsidR="00495B9B" w:rsidRDefault="00495B9B" w:rsidP="006701BB">
      <w:pPr>
        <w:pStyle w:val="CommentText"/>
        <w:jc w:val="left"/>
      </w:pPr>
      <w:r>
        <w:rPr>
          <w:rStyle w:val="CommentReference"/>
        </w:rPr>
        <w:annotationRef/>
      </w:r>
      <w:r>
        <w:t>Not used in text</w:t>
      </w:r>
    </w:p>
  </w:comment>
  <w:comment w:id="411" w:author="Ehresmann, Rhea K (DFG)" w:date="2023-08-17T09:36:00Z" w:initials="ERK(">
    <w:p w14:paraId="26F0CCCA" w14:textId="77777777" w:rsidR="00495B9B" w:rsidRDefault="00495B9B" w:rsidP="00C425E8">
      <w:pPr>
        <w:pStyle w:val="CommentText"/>
        <w:jc w:val="left"/>
      </w:pPr>
      <w:r>
        <w:rPr>
          <w:rStyle w:val="CommentReference"/>
        </w:rPr>
        <w:annotationRef/>
      </w:r>
      <w:r>
        <w:t>Not used in text</w:t>
      </w:r>
    </w:p>
  </w:comment>
  <w:comment w:id="412" w:author="Ehresmann, Rhea K (DFG)" w:date="2023-08-17T10:31:00Z" w:initials="ERK(">
    <w:p w14:paraId="54D78288" w14:textId="77777777" w:rsidR="007D1CAF" w:rsidRDefault="007D1CAF" w:rsidP="000A722C">
      <w:pPr>
        <w:pStyle w:val="CommentText"/>
        <w:jc w:val="left"/>
      </w:pPr>
      <w:r>
        <w:rPr>
          <w:rStyle w:val="CommentReference"/>
        </w:rPr>
        <w:annotationRef/>
      </w:r>
      <w:r>
        <w:t>Not used in text</w:t>
      </w:r>
    </w:p>
  </w:comment>
  <w:comment w:id="413" w:author="Ehresmann, Rhea K (DFG)" w:date="2023-08-17T10:35:00Z" w:initials="ERK(">
    <w:p w14:paraId="60B3A416" w14:textId="77777777" w:rsidR="007D1CAF" w:rsidRDefault="007D1CAF" w:rsidP="004070F1">
      <w:pPr>
        <w:pStyle w:val="CommentText"/>
        <w:jc w:val="left"/>
      </w:pPr>
      <w:r>
        <w:rPr>
          <w:rStyle w:val="CommentReference"/>
        </w:rPr>
        <w:annotationRef/>
      </w:r>
      <w:r>
        <w:t>I don't think this is being used in text</w:t>
      </w:r>
    </w:p>
  </w:comment>
  <w:comment w:id="414" w:author="Ehresmann, Rhea K (DFG)" w:date="2023-08-17T10:37:00Z" w:initials="ERK(">
    <w:p w14:paraId="3905A2C1" w14:textId="77777777" w:rsidR="007D1CAF" w:rsidRDefault="007D1CAF" w:rsidP="009B5E7B">
      <w:pPr>
        <w:pStyle w:val="CommentText"/>
        <w:jc w:val="left"/>
      </w:pPr>
      <w:r>
        <w:rPr>
          <w:rStyle w:val="CommentReference"/>
        </w:rPr>
        <w:annotationRef/>
      </w:r>
      <w:r>
        <w:t>Not used in text</w:t>
      </w:r>
    </w:p>
  </w:comment>
  <w:comment w:id="415" w:author="Ehresmann, Rhea K (DFG)" w:date="2023-08-17T10:38:00Z" w:initials="ERK(">
    <w:p w14:paraId="761C63F6" w14:textId="77777777" w:rsidR="007D1CAF" w:rsidRDefault="007D1CAF" w:rsidP="000A6A82">
      <w:pPr>
        <w:pStyle w:val="CommentText"/>
        <w:jc w:val="left"/>
      </w:pPr>
      <w:r>
        <w:rPr>
          <w:rStyle w:val="CommentReference"/>
        </w:rPr>
        <w:annotationRef/>
      </w:r>
      <w:r>
        <w:t xml:space="preserve">Sullivan et al. 2019 and 2020 are referenced in text but not 2018. No references for the other 2 years are listed. </w:t>
      </w:r>
    </w:p>
  </w:comment>
  <w:comment w:id="416" w:author="Ehresmann, Rhea K (DFG)" w:date="2023-08-17T10:39:00Z" w:initials="ERK(">
    <w:p w14:paraId="0ED5E25D" w14:textId="77777777" w:rsidR="007D1CAF" w:rsidRDefault="007D1CAF" w:rsidP="00311799">
      <w:pPr>
        <w:pStyle w:val="CommentText"/>
        <w:jc w:val="left"/>
      </w:pPr>
      <w:r>
        <w:rPr>
          <w:rStyle w:val="CommentReference"/>
        </w:rPr>
        <w:annotationRef/>
      </w:r>
      <w:r>
        <w:t>Not used in text</w:t>
      </w:r>
    </w:p>
  </w:comment>
  <w:comment w:id="417" w:author="Ehresmann, Rhea K (DFG)" w:date="2023-08-17T10:40:00Z" w:initials="ERK(">
    <w:p w14:paraId="6CCD3814" w14:textId="77777777" w:rsidR="007D1CAF" w:rsidRDefault="007D1CAF" w:rsidP="003279D5">
      <w:pPr>
        <w:pStyle w:val="CommentText"/>
        <w:jc w:val="left"/>
      </w:pPr>
      <w:r>
        <w:rPr>
          <w:rStyle w:val="CommentReference"/>
        </w:rPr>
        <w:annotationRef/>
      </w:r>
      <w:r>
        <w:t>Not used in text</w:t>
      </w:r>
    </w:p>
  </w:comment>
  <w:comment w:id="440" w:author="Ehresmann, Rhea K (DFG)" w:date="2023-08-16T15:24:00Z" w:initials="ERK(">
    <w:p w14:paraId="3E3701C9" w14:textId="6AC1CB6E" w:rsidR="00042399" w:rsidRDefault="00042399" w:rsidP="00A205B4">
      <w:pPr>
        <w:pStyle w:val="CommentText"/>
        <w:jc w:val="left"/>
      </w:pPr>
      <w:r>
        <w:rPr>
          <w:rStyle w:val="CommentReference"/>
        </w:rPr>
        <w:annotationRef/>
      </w:r>
      <w:r>
        <w:t xml:space="preserve">I think 0.063 was mentioned above on p5. </w:t>
      </w:r>
    </w:p>
  </w:comment>
  <w:comment w:id="441" w:author="Ehresmann, Rhea K (DFG)" w:date="2023-08-16T15:19:00Z" w:initials="ERK(">
    <w:p w14:paraId="74347B85" w14:textId="6E4CB899" w:rsidR="00042399" w:rsidRDefault="00841FED" w:rsidP="00840C33">
      <w:pPr>
        <w:pStyle w:val="CommentText"/>
        <w:jc w:val="left"/>
      </w:pPr>
      <w:r>
        <w:rPr>
          <w:rStyle w:val="CommentReference"/>
        </w:rPr>
        <w:annotationRef/>
      </w:r>
      <w:r w:rsidR="00042399">
        <w:t xml:space="preserve">Should this be one of the higher value mentioned above in "ABC Recommendations" on p28? </w:t>
      </w:r>
    </w:p>
  </w:comment>
  <w:comment w:id="477" w:author="Ehresmann, Rhea K (DFG)" w:date="2023-08-16T15:30:00Z" w:initials="ERK(">
    <w:p w14:paraId="386D1FED" w14:textId="77777777" w:rsidR="00D87094" w:rsidRDefault="00D87094" w:rsidP="003A5B54">
      <w:pPr>
        <w:pStyle w:val="CommentText"/>
        <w:jc w:val="left"/>
      </w:pPr>
      <w:r>
        <w:rPr>
          <w:rStyle w:val="CommentReference"/>
        </w:rPr>
        <w:annotationRef/>
      </w:r>
      <w:r>
        <w:t>Duplicated</w:t>
      </w:r>
    </w:p>
  </w:comment>
  <w:comment w:id="481" w:author="Ehresmann, Rhea K (DFG)" w:date="2023-08-16T15:32:00Z" w:initials="ERK(">
    <w:p w14:paraId="0C55CBBF" w14:textId="77777777" w:rsidR="00D87094" w:rsidRDefault="00D87094" w:rsidP="006E621B">
      <w:pPr>
        <w:pStyle w:val="CommentText"/>
        <w:jc w:val="left"/>
      </w:pPr>
      <w:r>
        <w:rPr>
          <w:rStyle w:val="CommentReference"/>
        </w:rPr>
        <w:annotationRef/>
      </w:r>
      <w:r>
        <w:t xml:space="preserve">Duplicated </w:t>
      </w:r>
    </w:p>
  </w:comment>
  <w:comment w:id="490" w:author="Ehresmann, Rhea K (DFG)" w:date="2023-08-16T15:34:00Z" w:initials="ERK(">
    <w:p w14:paraId="358400D9" w14:textId="77777777" w:rsidR="000B4171" w:rsidRDefault="000B4171" w:rsidP="005954C6">
      <w:pPr>
        <w:pStyle w:val="CommentText"/>
        <w:jc w:val="left"/>
      </w:pPr>
      <w:r>
        <w:rPr>
          <w:rStyle w:val="CommentReference"/>
        </w:rPr>
        <w:annotationRef/>
      </w:r>
      <w:r>
        <w:t xml:space="preserve">We've received more tags from 2022 "other" fisheries or outside of Chatham - would be interesting to see if this increased a lot with those added in. </w:t>
      </w:r>
    </w:p>
  </w:comment>
  <w:comment w:id="491" w:author="Ehresmann, Rhea K (DFG)" w:date="2023-08-17T09:33:00Z" w:initials="ERK(">
    <w:p w14:paraId="718DCF8B" w14:textId="77777777" w:rsidR="00A57CD9" w:rsidRDefault="00A57CD9" w:rsidP="004004A8">
      <w:pPr>
        <w:pStyle w:val="CommentText"/>
        <w:jc w:val="left"/>
      </w:pPr>
      <w:r>
        <w:rPr>
          <w:rStyle w:val="CommentReference"/>
        </w:rPr>
        <w:annotationRef/>
      </w:r>
      <w:r>
        <w:t xml:space="preserve">This table doesn't have an in text citation or reference to it. </w:t>
      </w:r>
    </w:p>
  </w:comment>
  <w:comment w:id="500" w:author="Ehresmann, Rhea K (DFG)" w:date="2023-08-16T15:39:00Z" w:initials="ERK(">
    <w:p w14:paraId="4D1A526C" w14:textId="6A2B1368" w:rsidR="00A714EC" w:rsidRDefault="00A714EC" w:rsidP="00086523">
      <w:pPr>
        <w:pStyle w:val="CommentText"/>
        <w:jc w:val="left"/>
      </w:pPr>
      <w:r>
        <w:rPr>
          <w:rStyle w:val="CommentReference"/>
        </w:rPr>
        <w:annotationRef/>
      </w:r>
      <w:r>
        <w:t xml:space="preserve">Are all of these selectivity? </w:t>
      </w:r>
    </w:p>
  </w:comment>
  <w:comment w:id="510" w:author="Ehresmann, Rhea K (DFG)" w:date="2023-08-16T15:41:00Z" w:initials="ERK(">
    <w:p w14:paraId="12C880DA" w14:textId="77777777" w:rsidR="002843DE" w:rsidRDefault="002843DE" w:rsidP="00975763">
      <w:pPr>
        <w:pStyle w:val="CommentText"/>
        <w:jc w:val="left"/>
      </w:pPr>
      <w:r>
        <w:rPr>
          <w:rStyle w:val="CommentReference"/>
        </w:rPr>
        <w:annotationRef/>
      </w:r>
      <w:r>
        <w:t xml:space="preserve">Maybe make this figure its own page, landscape? </w:t>
      </w:r>
    </w:p>
  </w:comment>
  <w:comment w:id="528" w:author="Ehresmann, Rhea K (DFG)" w:date="2023-08-16T15:51:00Z" w:initials="ERK(">
    <w:p w14:paraId="2E52B0D9" w14:textId="77777777" w:rsidR="005D246F" w:rsidRDefault="005D246F" w:rsidP="00AF684E">
      <w:pPr>
        <w:pStyle w:val="CommentText"/>
        <w:jc w:val="left"/>
      </w:pPr>
      <w:r>
        <w:rPr>
          <w:rStyle w:val="CommentReference"/>
        </w:rPr>
        <w:annotationRef/>
      </w:r>
      <w:r>
        <w:t xml:space="preserve">Should this be 5.9? </w:t>
      </w:r>
    </w:p>
  </w:comment>
  <w:comment w:id="538" w:author="Ehresmann, Rhea K (DFG)" w:date="2023-08-16T15:55:00Z" w:initials="ERK(">
    <w:p w14:paraId="14FBE81F" w14:textId="77777777" w:rsidR="000136D1" w:rsidRDefault="000136D1" w:rsidP="000D348D">
      <w:pPr>
        <w:pStyle w:val="CommentText"/>
        <w:jc w:val="left"/>
      </w:pPr>
      <w:r>
        <w:rPr>
          <w:rStyle w:val="CommentReference"/>
        </w:rPr>
        <w:annotationRef/>
      </w:r>
      <w:r>
        <w:t xml:space="preserve">Figure label says round lb/hook but should that be kg? </w:t>
      </w:r>
    </w:p>
  </w:comment>
  <w:comment w:id="547" w:author="Ehresmann, Rhea K (DFG)" w:date="2023-08-16T15:56:00Z" w:initials="ERK(">
    <w:p w14:paraId="646C0E36" w14:textId="77777777" w:rsidR="003B715A" w:rsidRDefault="003B715A" w:rsidP="00115585">
      <w:pPr>
        <w:pStyle w:val="CommentText"/>
        <w:jc w:val="left"/>
      </w:pPr>
      <w:r>
        <w:rPr>
          <w:rStyle w:val="CommentReference"/>
        </w:rPr>
        <w:annotationRef/>
      </w:r>
      <w:r>
        <w:t xml:space="preserve">Same as previous comment - double check this is lbs and not kg. </w:t>
      </w:r>
    </w:p>
  </w:comment>
  <w:comment w:id="562" w:author="Ehresmann, Rhea K (DFG)" w:date="2023-08-16T15:58:00Z" w:initials="ERK(">
    <w:p w14:paraId="58E7DB1F" w14:textId="77777777" w:rsidR="006C3605" w:rsidRDefault="006C3605" w:rsidP="0044707C">
      <w:pPr>
        <w:pStyle w:val="CommentText"/>
        <w:jc w:val="left"/>
      </w:pPr>
      <w:r>
        <w:rPr>
          <w:rStyle w:val="CommentReference"/>
        </w:rPr>
        <w:annotationRef/>
      </w:r>
      <w:r>
        <w:t xml:space="preserve">This would be another good one to do landscape.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FC77ED" w15:done="0"/>
  <w15:commentEx w15:paraId="40558FE8" w15:done="0"/>
  <w15:commentEx w15:paraId="50ADBCD4" w15:done="0"/>
  <w15:commentEx w15:paraId="3DFDE1AE" w15:done="0"/>
  <w15:commentEx w15:paraId="25877B24" w15:done="0"/>
  <w15:commentEx w15:paraId="16A23651" w15:done="0"/>
  <w15:commentEx w15:paraId="6B81CCC4" w15:done="0"/>
  <w15:commentEx w15:paraId="5F9F2323" w15:done="0"/>
  <w15:commentEx w15:paraId="6328686C" w15:done="0"/>
  <w15:commentEx w15:paraId="7F1B5743" w15:done="0"/>
  <w15:commentEx w15:paraId="28A95FC0" w15:done="0"/>
  <w15:commentEx w15:paraId="37305950" w15:done="0"/>
  <w15:commentEx w15:paraId="16B535C9" w15:done="0"/>
  <w15:commentEx w15:paraId="26F0CCCA" w15:done="0"/>
  <w15:commentEx w15:paraId="54D78288" w15:done="0"/>
  <w15:commentEx w15:paraId="60B3A416" w15:done="0"/>
  <w15:commentEx w15:paraId="3905A2C1" w15:done="0"/>
  <w15:commentEx w15:paraId="761C63F6" w15:done="0"/>
  <w15:commentEx w15:paraId="0ED5E25D" w15:done="0"/>
  <w15:commentEx w15:paraId="6CCD3814" w15:done="0"/>
  <w15:commentEx w15:paraId="3E3701C9" w15:done="0"/>
  <w15:commentEx w15:paraId="74347B85" w15:done="0"/>
  <w15:commentEx w15:paraId="386D1FED" w15:done="0"/>
  <w15:commentEx w15:paraId="0C55CBBF" w15:done="0"/>
  <w15:commentEx w15:paraId="358400D9" w15:done="0"/>
  <w15:commentEx w15:paraId="718DCF8B" w15:done="0"/>
  <w15:commentEx w15:paraId="4D1A526C" w15:done="0"/>
  <w15:commentEx w15:paraId="12C880DA" w15:done="0"/>
  <w15:commentEx w15:paraId="2E52B0D9" w15:done="0"/>
  <w15:commentEx w15:paraId="14FBE81F" w15:done="0"/>
  <w15:commentEx w15:paraId="646C0E36" w15:done="0"/>
  <w15:commentEx w15:paraId="58E7DB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77DA" w16cex:dateUtc="2023-08-17T18:41:00Z"/>
  <w16cex:commentExtensible w16cex:durableId="28876888" w16cex:dateUtc="2023-08-16T23:23:00Z"/>
  <w16cex:commentExtensible w16cex:durableId="2888773B" w16cex:dateUtc="2023-08-17T18:38:00Z"/>
  <w16cex:commentExtensible w16cex:durableId="28887746" w16cex:dateUtc="2023-08-17T18:39:00Z"/>
  <w16cex:commentExtensible w16cex:durableId="28874C1A" w16cex:dateUtc="2023-08-16T21:22:00Z"/>
  <w16cex:commentExtensible w16cex:durableId="28875817" w16cex:dateUtc="2023-08-16T22:13:00Z"/>
  <w16cex:commentExtensible w16cex:durableId="288759A5" w16cex:dateUtc="2023-08-16T22:20:00Z"/>
  <w16cex:commentExtensible w16cex:durableId="28875F6F" w16cex:dateUtc="2023-08-16T22:45:00Z"/>
  <w16cex:commentExtensible w16cex:durableId="288763D9" w16cex:dateUtc="2023-08-16T23:03:00Z"/>
  <w16cex:commentExtensible w16cex:durableId="28887613" w16cex:dateUtc="2023-08-17T18:33:00Z"/>
  <w16cex:commentExtensible w16cex:durableId="2888764F" w16cex:dateUtc="2023-08-17T18:34:00Z"/>
  <w16cex:commentExtensible w16cex:durableId="28887661" w16cex:dateUtc="2023-08-17T18:35:00Z"/>
  <w16cex:commentExtensible w16cex:durableId="28886880" w16cex:dateUtc="2023-08-17T17:36:00Z"/>
  <w16cex:commentExtensible w16cex:durableId="288868AB" w16cex:dateUtc="2023-08-17T17:36:00Z"/>
  <w16cex:commentExtensible w16cex:durableId="2888759D" w16cex:dateUtc="2023-08-17T18:31:00Z"/>
  <w16cex:commentExtensible w16cex:durableId="2888768A" w16cex:dateUtc="2023-08-17T18:35:00Z"/>
  <w16cex:commentExtensible w16cex:durableId="28887700" w16cex:dateUtc="2023-08-17T18:37:00Z"/>
  <w16cex:commentExtensible w16cex:durableId="2888772D" w16cex:dateUtc="2023-08-17T18:38:00Z"/>
  <w16cex:commentExtensible w16cex:durableId="28887775" w16cex:dateUtc="2023-08-17T18:39:00Z"/>
  <w16cex:commentExtensible w16cex:durableId="28887784" w16cex:dateUtc="2023-08-17T18:40:00Z"/>
  <w16cex:commentExtensible w16cex:durableId="288768C9" w16cex:dateUtc="2023-08-16T23:24:00Z"/>
  <w16cex:commentExtensible w16cex:durableId="2887679E" w16cex:dateUtc="2023-08-16T23:19:00Z"/>
  <w16cex:commentExtensible w16cex:durableId="28876A18" w16cex:dateUtc="2023-08-16T23:30:00Z"/>
  <w16cex:commentExtensible w16cex:durableId="28876A7D" w16cex:dateUtc="2023-08-16T23:32:00Z"/>
  <w16cex:commentExtensible w16cex:durableId="28876B1F" w16cex:dateUtc="2023-08-16T23:34:00Z"/>
  <w16cex:commentExtensible w16cex:durableId="28886802" w16cex:dateUtc="2023-08-17T17:33:00Z"/>
  <w16cex:commentExtensible w16cex:durableId="28876C16" w16cex:dateUtc="2023-08-16T23:39:00Z"/>
  <w16cex:commentExtensible w16cex:durableId="28876C9B" w16cex:dateUtc="2023-08-16T23:41:00Z"/>
  <w16cex:commentExtensible w16cex:durableId="28876F1A" w16cex:dateUtc="2023-08-16T23:51:00Z"/>
  <w16cex:commentExtensible w16cex:durableId="28876FDE" w16cex:dateUtc="2023-08-16T23:55:00Z"/>
  <w16cex:commentExtensible w16cex:durableId="28877029" w16cex:dateUtc="2023-08-16T23:56:00Z"/>
  <w16cex:commentExtensible w16cex:durableId="288770B3" w16cex:dateUtc="2023-08-16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FC77ED" w16cid:durableId="288877DA"/>
  <w16cid:commentId w16cid:paraId="40558FE8" w16cid:durableId="28876888"/>
  <w16cid:commentId w16cid:paraId="50ADBCD4" w16cid:durableId="2888773B"/>
  <w16cid:commentId w16cid:paraId="3DFDE1AE" w16cid:durableId="28887746"/>
  <w16cid:commentId w16cid:paraId="25877B24" w16cid:durableId="28874C1A"/>
  <w16cid:commentId w16cid:paraId="16A23651" w16cid:durableId="28875817"/>
  <w16cid:commentId w16cid:paraId="6B81CCC4" w16cid:durableId="288759A5"/>
  <w16cid:commentId w16cid:paraId="5F9F2323" w16cid:durableId="28875F6F"/>
  <w16cid:commentId w16cid:paraId="6328686C" w16cid:durableId="288763D9"/>
  <w16cid:commentId w16cid:paraId="7F1B5743" w16cid:durableId="28887613"/>
  <w16cid:commentId w16cid:paraId="28A95FC0" w16cid:durableId="2888764F"/>
  <w16cid:commentId w16cid:paraId="37305950" w16cid:durableId="28887661"/>
  <w16cid:commentId w16cid:paraId="16B535C9" w16cid:durableId="28886880"/>
  <w16cid:commentId w16cid:paraId="26F0CCCA" w16cid:durableId="288868AB"/>
  <w16cid:commentId w16cid:paraId="54D78288" w16cid:durableId="2888759D"/>
  <w16cid:commentId w16cid:paraId="60B3A416" w16cid:durableId="2888768A"/>
  <w16cid:commentId w16cid:paraId="3905A2C1" w16cid:durableId="28887700"/>
  <w16cid:commentId w16cid:paraId="761C63F6" w16cid:durableId="2888772D"/>
  <w16cid:commentId w16cid:paraId="0ED5E25D" w16cid:durableId="28887775"/>
  <w16cid:commentId w16cid:paraId="6CCD3814" w16cid:durableId="28887784"/>
  <w16cid:commentId w16cid:paraId="3E3701C9" w16cid:durableId="288768C9"/>
  <w16cid:commentId w16cid:paraId="74347B85" w16cid:durableId="2887679E"/>
  <w16cid:commentId w16cid:paraId="386D1FED" w16cid:durableId="28876A18"/>
  <w16cid:commentId w16cid:paraId="0C55CBBF" w16cid:durableId="28876A7D"/>
  <w16cid:commentId w16cid:paraId="358400D9" w16cid:durableId="28876B1F"/>
  <w16cid:commentId w16cid:paraId="718DCF8B" w16cid:durableId="28886802"/>
  <w16cid:commentId w16cid:paraId="4D1A526C" w16cid:durableId="28876C16"/>
  <w16cid:commentId w16cid:paraId="12C880DA" w16cid:durableId="28876C9B"/>
  <w16cid:commentId w16cid:paraId="2E52B0D9" w16cid:durableId="28876F1A"/>
  <w16cid:commentId w16cid:paraId="14FBE81F" w16cid:durableId="28876FDE"/>
  <w16cid:commentId w16cid:paraId="646C0E36" w16cid:durableId="28877029"/>
  <w16cid:commentId w16cid:paraId="58E7DB1F" w16cid:durableId="288770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F748C" w14:textId="77777777" w:rsidR="00F934B0" w:rsidRDefault="00F934B0">
      <w:r>
        <w:separator/>
      </w:r>
    </w:p>
  </w:endnote>
  <w:endnote w:type="continuationSeparator" w:id="0">
    <w:p w14:paraId="21ED8F1F" w14:textId="77777777" w:rsidR="00F934B0" w:rsidRDefault="00F93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TimesNewRomanPSMT">
    <w:altName w:val="Calibri"/>
    <w:panose1 w:val="00000000000000000000"/>
    <w:charset w:val="A1"/>
    <w:family w:val="auto"/>
    <w:notTrueType/>
    <w:pitch w:val="default"/>
    <w:sig w:usb0="00000081" w:usb1="00000000" w:usb2="00000000" w:usb3="00000000" w:csb0="00000008" w:csb1="00000000"/>
  </w:font>
  <w:font w:name="CambriaMath">
    <w:altName w:val="Yu Gothic"/>
    <w:panose1 w:val="00000000000000000000"/>
    <w:charset w:val="80"/>
    <w:family w:val="auto"/>
    <w:notTrueType/>
    <w:pitch w:val="default"/>
    <w:sig w:usb0="00000001" w:usb1="08070000" w:usb2="00000010" w:usb3="00000000" w:csb0="00020000"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D4D3" w14:textId="77777777" w:rsidR="00415187" w:rsidRDefault="00415187"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05718D" w14:textId="77777777" w:rsidR="00415187" w:rsidRDefault="00415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4DBD" w14:textId="77777777" w:rsidR="003C0487" w:rsidRDefault="003C0487">
    <w:pPr>
      <w:pStyle w:val="Footer"/>
      <w:jc w:val="center"/>
    </w:pPr>
  </w:p>
  <w:p w14:paraId="06431A1D" w14:textId="77777777" w:rsidR="003C0487" w:rsidRDefault="003C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C1C" w14:textId="77777777" w:rsidR="003C0487" w:rsidRDefault="003C0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B1EF" w14:textId="77777777" w:rsidR="00415187" w:rsidRDefault="004151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B941" w14:textId="77777777" w:rsidR="00415187" w:rsidRDefault="004151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AE2D" w14:textId="77777777" w:rsidR="00BB0E9D" w:rsidRDefault="00015B0E">
    <w:pPr>
      <w:pStyle w:val="Footer"/>
      <w:framePr w:wrap="around" w:vAnchor="text" w:hAnchor="margin" w:xAlign="center" w:y="1"/>
      <w:rPr>
        <w:rStyle w:val="PageNumber"/>
      </w:rPr>
    </w:pPr>
    <w:r>
      <w:rPr>
        <w:rStyle w:val="PageNumber"/>
      </w:rPr>
      <w:fldChar w:fldCharType="begin"/>
    </w:r>
    <w:r w:rsidR="00BB0E9D">
      <w:rPr>
        <w:rStyle w:val="PageNumber"/>
      </w:rPr>
      <w:instrText xml:space="preserve">PAGE  </w:instrText>
    </w:r>
    <w:r>
      <w:rPr>
        <w:rStyle w:val="PageNumber"/>
      </w:rPr>
      <w:fldChar w:fldCharType="separate"/>
    </w:r>
    <w:r w:rsidR="00D65AE6">
      <w:rPr>
        <w:rStyle w:val="PageNumber"/>
        <w:noProof/>
      </w:rPr>
      <w:t>ii</w:t>
    </w:r>
    <w:r>
      <w:rPr>
        <w:rStyle w:val="PageNumber"/>
      </w:rPr>
      <w:fldChar w:fldCharType="end"/>
    </w:r>
  </w:p>
  <w:p w14:paraId="58DBF29A" w14:textId="77777777" w:rsidR="00BB0E9D" w:rsidRDefault="00BB0E9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40AB" w14:textId="77777777" w:rsidR="00C64739" w:rsidRDefault="00C64739" w:rsidP="00346B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4CEAB5A" w14:textId="77777777" w:rsidR="00C64739" w:rsidRDefault="00C6473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2805" w14:textId="77777777" w:rsidR="00C506F1" w:rsidRDefault="00015B0E" w:rsidP="00346BD5">
    <w:pPr>
      <w:pStyle w:val="Footer"/>
      <w:framePr w:wrap="around" w:vAnchor="text" w:hAnchor="margin" w:xAlign="center" w:y="1"/>
      <w:rPr>
        <w:rStyle w:val="PageNumber"/>
      </w:rPr>
    </w:pPr>
    <w:r>
      <w:rPr>
        <w:rStyle w:val="PageNumber"/>
      </w:rPr>
      <w:fldChar w:fldCharType="begin"/>
    </w:r>
    <w:r w:rsidR="00C506F1">
      <w:rPr>
        <w:rStyle w:val="PageNumber"/>
      </w:rPr>
      <w:instrText xml:space="preserve">PAGE  </w:instrText>
    </w:r>
    <w:r>
      <w:rPr>
        <w:rStyle w:val="PageNumber"/>
      </w:rPr>
      <w:fldChar w:fldCharType="separate"/>
    </w:r>
    <w:r w:rsidR="00D65AE6">
      <w:rPr>
        <w:rStyle w:val="PageNumber"/>
        <w:noProof/>
      </w:rPr>
      <w:t>8</w:t>
    </w:r>
    <w:r>
      <w:rPr>
        <w:rStyle w:val="PageNumber"/>
      </w:rPr>
      <w:fldChar w:fldCharType="end"/>
    </w:r>
  </w:p>
  <w:p w14:paraId="25803583" w14:textId="77777777" w:rsidR="00C506F1" w:rsidRDefault="00C50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5E6A7" w14:textId="77777777" w:rsidR="00F934B0" w:rsidRDefault="00F934B0">
      <w:r>
        <w:separator/>
      </w:r>
    </w:p>
  </w:footnote>
  <w:footnote w:type="continuationSeparator" w:id="0">
    <w:p w14:paraId="3B0DBC61" w14:textId="77777777" w:rsidR="00F934B0" w:rsidRDefault="00F93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9EFE" w14:textId="77777777" w:rsidR="003C0487" w:rsidRDefault="003C0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9A45" w14:textId="77777777" w:rsidR="003C0487" w:rsidRDefault="003C0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9D98" w14:textId="77777777" w:rsidR="00415187" w:rsidRDefault="004151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EE73" w14:textId="77777777" w:rsidR="00BB0E9D" w:rsidRDefault="00BB0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98D"/>
    <w:multiLevelType w:val="hybridMultilevel"/>
    <w:tmpl w:val="4D1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03A36"/>
    <w:multiLevelType w:val="hybridMultilevel"/>
    <w:tmpl w:val="153CDCB8"/>
    <w:lvl w:ilvl="0" w:tplc="B2E6A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1D04"/>
    <w:multiLevelType w:val="multilevel"/>
    <w:tmpl w:val="B38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808A7"/>
    <w:multiLevelType w:val="multilevel"/>
    <w:tmpl w:val="C46C077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77F29"/>
    <w:multiLevelType w:val="hybridMultilevel"/>
    <w:tmpl w:val="4472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15925"/>
    <w:multiLevelType w:val="hybridMultilevel"/>
    <w:tmpl w:val="6EDC7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D3D89"/>
    <w:multiLevelType w:val="hybridMultilevel"/>
    <w:tmpl w:val="DC8A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253D9"/>
    <w:multiLevelType w:val="multilevel"/>
    <w:tmpl w:val="FDE86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5442D"/>
    <w:multiLevelType w:val="hybridMultilevel"/>
    <w:tmpl w:val="972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B7659"/>
    <w:multiLevelType w:val="multilevel"/>
    <w:tmpl w:val="FA3A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350CB"/>
    <w:multiLevelType w:val="hybridMultilevel"/>
    <w:tmpl w:val="769EE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50414"/>
    <w:multiLevelType w:val="multilevel"/>
    <w:tmpl w:val="4EE0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A48"/>
    <w:multiLevelType w:val="hybridMultilevel"/>
    <w:tmpl w:val="F104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1637D"/>
    <w:multiLevelType w:val="hybridMultilevel"/>
    <w:tmpl w:val="31A6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FC195"/>
    <w:multiLevelType w:val="multilevel"/>
    <w:tmpl w:val="A4CEF3AA"/>
    <w:lvl w:ilvl="0">
      <w:start w:val="1"/>
      <w:numFmt w:val="decimal"/>
      <w:pStyle w:val="Compact"/>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C2D5013"/>
    <w:multiLevelType w:val="hybridMultilevel"/>
    <w:tmpl w:val="641AD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F5502"/>
    <w:multiLevelType w:val="hybridMultilevel"/>
    <w:tmpl w:val="D8026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A55B7"/>
    <w:multiLevelType w:val="hybridMultilevel"/>
    <w:tmpl w:val="F104BF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243F45"/>
    <w:multiLevelType w:val="multilevel"/>
    <w:tmpl w:val="E3F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A4159"/>
    <w:multiLevelType w:val="multilevel"/>
    <w:tmpl w:val="58F6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D3166E"/>
    <w:multiLevelType w:val="hybridMultilevel"/>
    <w:tmpl w:val="46CA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E31A6"/>
    <w:multiLevelType w:val="multilevel"/>
    <w:tmpl w:val="E22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720C9"/>
    <w:multiLevelType w:val="hybridMultilevel"/>
    <w:tmpl w:val="E9AC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35EA9"/>
    <w:multiLevelType w:val="hybridMultilevel"/>
    <w:tmpl w:val="2F8A4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41F8"/>
    <w:multiLevelType w:val="multilevel"/>
    <w:tmpl w:val="2A58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75441085">
    <w:abstractNumId w:val="25"/>
  </w:num>
  <w:num w:numId="2" w16cid:durableId="1697196370">
    <w:abstractNumId w:val="8"/>
  </w:num>
  <w:num w:numId="3" w16cid:durableId="823203623">
    <w:abstractNumId w:val="15"/>
  </w:num>
  <w:num w:numId="4" w16cid:durableId="1002195541">
    <w:abstractNumId w:val="22"/>
  </w:num>
  <w:num w:numId="5" w16cid:durableId="23678503">
    <w:abstractNumId w:val="14"/>
  </w:num>
  <w:num w:numId="6" w16cid:durableId="582764881">
    <w:abstractNumId w:val="10"/>
  </w:num>
  <w:num w:numId="7" w16cid:durableId="1615206266">
    <w:abstractNumId w:val="16"/>
  </w:num>
  <w:num w:numId="8" w16cid:durableId="1447501962">
    <w:abstractNumId w:val="0"/>
  </w:num>
  <w:num w:numId="9" w16cid:durableId="146943494">
    <w:abstractNumId w:val="1"/>
  </w:num>
  <w:num w:numId="10" w16cid:durableId="1932003288">
    <w:abstractNumId w:val="6"/>
  </w:num>
  <w:num w:numId="11" w16cid:durableId="1701660045">
    <w:abstractNumId w:val="12"/>
  </w:num>
  <w:num w:numId="12" w16cid:durableId="419639843">
    <w:abstractNumId w:val="17"/>
  </w:num>
  <w:num w:numId="13" w16cid:durableId="1950114990">
    <w:abstractNumId w:val="20"/>
  </w:num>
  <w:num w:numId="14" w16cid:durableId="79644334">
    <w:abstractNumId w:val="5"/>
  </w:num>
  <w:num w:numId="15" w16cid:durableId="1637249986">
    <w:abstractNumId w:val="13"/>
  </w:num>
  <w:num w:numId="16" w16cid:durableId="1894657587">
    <w:abstractNumId w:val="23"/>
  </w:num>
  <w:num w:numId="17" w16cid:durableId="1276520612">
    <w:abstractNumId w:val="2"/>
  </w:num>
  <w:num w:numId="18" w16cid:durableId="1184368509">
    <w:abstractNumId w:val="11"/>
  </w:num>
  <w:num w:numId="19" w16cid:durableId="179512789">
    <w:abstractNumId w:val="4"/>
  </w:num>
  <w:num w:numId="20" w16cid:durableId="1160000273">
    <w:abstractNumId w:val="21"/>
  </w:num>
  <w:num w:numId="21" w16cid:durableId="1979872988">
    <w:abstractNumId w:val="18"/>
  </w:num>
  <w:num w:numId="22" w16cid:durableId="1362635024">
    <w:abstractNumId w:val="24"/>
  </w:num>
  <w:num w:numId="23" w16cid:durableId="1410889386">
    <w:abstractNumId w:val="9"/>
  </w:num>
  <w:num w:numId="24" w16cid:durableId="1990207080">
    <w:abstractNumId w:val="19"/>
  </w:num>
  <w:num w:numId="25" w16cid:durableId="685012224">
    <w:abstractNumId w:val="3"/>
  </w:num>
  <w:num w:numId="26" w16cid:durableId="1979919492">
    <w:abstractNumId w:val="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hresmann, Rhea K (DFG)">
    <w15:presenceInfo w15:providerId="AD" w15:userId="S::rhea.ehresmann@alaska.gov::cf4b4a92-c3e9-4a1f-8771-0a51edc4c41b"/>
  </w15:person>
  <w15:person w15:author="Joy, Philip J (DFG)">
    <w15:presenceInfo w15:providerId="AD" w15:userId="S::philip.joy@alaska.gov::07bb4402-e822-4d82-9684-e0a3bfb665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䂚³ۇ~Ќᳫw_x000a_Table Grid7嘺l혓0ӿӿӿӿӿӿl␃ᐃ碤愀̤ll͠＀＀＀Ą＀Ą＀Ą＀Ą＀Ą＀Ą氀氀̀̃uðxĀāāऀĀś耀＀dЉЉЁ＀＀＀＀_x000a_$%ÿ䤟}á腏½僀M뮛Y撀¢걋Æ雷Fÿÿá䤟}_x000a__x000a__x000a_⃿⒐䄋Ѓ⁮潃牯楤慮整s偐⁔慓敶獁敗偢条⁥敄捳⁲敔瑸䌠潯摲湩瑡獥伀敮朠潲灵氠祡畯⁴慭歲牥映牯匠癡䅥䡳浴⁬⁙潣牯楤慮整吀潷朠潲灵氠祡畯⁴慭歲牥映牯匠癡䅥䡳浴⁬⁙潣牯楤慮整匀浩汰䕥楤⹴⸮䰀潯⁫椦㩮☀灏湥☀潃癮牥⹴⸮☀楆摮⸮.摅瑩䌠湯牴汯䌠湯整瑮搠獩汰祡摥愠⁳整瑸䘀湩⁤楦敬⁳桴瑡洠瑡档琠敨敳挠楲整楲㩡䘀汩⁥渦浡㩥䘀汩獥漠⁦琦灹㩥吀♥瑸漠⁲牰灯牥祴:慌瑳☠潭楤楦摥:䘦湩⁤潎w敎眦匠慥捲h潔♯獬匀挦畲bÚ"/>
  </w:docVars>
  <w:rsids>
    <w:rsidRoot w:val="004E258D"/>
    <w:rsid w:val="00000075"/>
    <w:rsid w:val="00001068"/>
    <w:rsid w:val="00003DB3"/>
    <w:rsid w:val="00004978"/>
    <w:rsid w:val="00006A26"/>
    <w:rsid w:val="000136D1"/>
    <w:rsid w:val="000155AF"/>
    <w:rsid w:val="00015B0E"/>
    <w:rsid w:val="00030A69"/>
    <w:rsid w:val="00042399"/>
    <w:rsid w:val="0004282A"/>
    <w:rsid w:val="00051C55"/>
    <w:rsid w:val="00055130"/>
    <w:rsid w:val="00055ADE"/>
    <w:rsid w:val="00060B02"/>
    <w:rsid w:val="0006332C"/>
    <w:rsid w:val="00063ACC"/>
    <w:rsid w:val="0007121D"/>
    <w:rsid w:val="00081CCF"/>
    <w:rsid w:val="00082BCF"/>
    <w:rsid w:val="000927FD"/>
    <w:rsid w:val="000A2FCA"/>
    <w:rsid w:val="000A3EF3"/>
    <w:rsid w:val="000A4B25"/>
    <w:rsid w:val="000B040F"/>
    <w:rsid w:val="000B1243"/>
    <w:rsid w:val="000B4171"/>
    <w:rsid w:val="000B59C6"/>
    <w:rsid w:val="000C25AD"/>
    <w:rsid w:val="000C3C89"/>
    <w:rsid w:val="000C4526"/>
    <w:rsid w:val="000C5E13"/>
    <w:rsid w:val="000C77D8"/>
    <w:rsid w:val="000D4BF9"/>
    <w:rsid w:val="000D5DB5"/>
    <w:rsid w:val="000D5F9F"/>
    <w:rsid w:val="000E0A16"/>
    <w:rsid w:val="000E1CC8"/>
    <w:rsid w:val="000E4F93"/>
    <w:rsid w:val="000E7901"/>
    <w:rsid w:val="00103651"/>
    <w:rsid w:val="00111A11"/>
    <w:rsid w:val="00117DD3"/>
    <w:rsid w:val="00126A03"/>
    <w:rsid w:val="001404D1"/>
    <w:rsid w:val="00145E46"/>
    <w:rsid w:val="00146317"/>
    <w:rsid w:val="001463AA"/>
    <w:rsid w:val="0015645E"/>
    <w:rsid w:val="00163370"/>
    <w:rsid w:val="001678BD"/>
    <w:rsid w:val="0017230C"/>
    <w:rsid w:val="001732EE"/>
    <w:rsid w:val="00183709"/>
    <w:rsid w:val="00184F33"/>
    <w:rsid w:val="001869B8"/>
    <w:rsid w:val="00186DBB"/>
    <w:rsid w:val="00191E06"/>
    <w:rsid w:val="00192968"/>
    <w:rsid w:val="00194C78"/>
    <w:rsid w:val="0019676A"/>
    <w:rsid w:val="001A3958"/>
    <w:rsid w:val="001A3EB0"/>
    <w:rsid w:val="001A4C72"/>
    <w:rsid w:val="001B06E5"/>
    <w:rsid w:val="001B180D"/>
    <w:rsid w:val="001B2BC0"/>
    <w:rsid w:val="001B3A4F"/>
    <w:rsid w:val="001B3F01"/>
    <w:rsid w:val="001B533B"/>
    <w:rsid w:val="001C28CC"/>
    <w:rsid w:val="001D1AF4"/>
    <w:rsid w:val="001D2304"/>
    <w:rsid w:val="001D35A0"/>
    <w:rsid w:val="001D501A"/>
    <w:rsid w:val="001D7C45"/>
    <w:rsid w:val="001E11EB"/>
    <w:rsid w:val="001E20A8"/>
    <w:rsid w:val="001E5209"/>
    <w:rsid w:val="001F4C70"/>
    <w:rsid w:val="001F6300"/>
    <w:rsid w:val="001F6566"/>
    <w:rsid w:val="00201A68"/>
    <w:rsid w:val="0020675E"/>
    <w:rsid w:val="0020696C"/>
    <w:rsid w:val="00207D23"/>
    <w:rsid w:val="00213652"/>
    <w:rsid w:val="00213C97"/>
    <w:rsid w:val="00214193"/>
    <w:rsid w:val="00216E9E"/>
    <w:rsid w:val="00217480"/>
    <w:rsid w:val="002255F1"/>
    <w:rsid w:val="0023473E"/>
    <w:rsid w:val="00234956"/>
    <w:rsid w:val="00240107"/>
    <w:rsid w:val="00241E78"/>
    <w:rsid w:val="0024489E"/>
    <w:rsid w:val="00251D14"/>
    <w:rsid w:val="00252646"/>
    <w:rsid w:val="00253B70"/>
    <w:rsid w:val="002605AE"/>
    <w:rsid w:val="00261EAE"/>
    <w:rsid w:val="0026306A"/>
    <w:rsid w:val="002643C6"/>
    <w:rsid w:val="00271838"/>
    <w:rsid w:val="00271AE9"/>
    <w:rsid w:val="0027396A"/>
    <w:rsid w:val="0027772A"/>
    <w:rsid w:val="002826CD"/>
    <w:rsid w:val="002843DE"/>
    <w:rsid w:val="002B4298"/>
    <w:rsid w:val="002B6F29"/>
    <w:rsid w:val="002B7FE6"/>
    <w:rsid w:val="002E1D26"/>
    <w:rsid w:val="002E54B8"/>
    <w:rsid w:val="002E6CBE"/>
    <w:rsid w:val="002F30F4"/>
    <w:rsid w:val="002F4A31"/>
    <w:rsid w:val="00301B6E"/>
    <w:rsid w:val="00304AC9"/>
    <w:rsid w:val="00312355"/>
    <w:rsid w:val="0031540A"/>
    <w:rsid w:val="00320942"/>
    <w:rsid w:val="00326865"/>
    <w:rsid w:val="00326E0F"/>
    <w:rsid w:val="00332665"/>
    <w:rsid w:val="00332964"/>
    <w:rsid w:val="0033336A"/>
    <w:rsid w:val="00334100"/>
    <w:rsid w:val="0033527A"/>
    <w:rsid w:val="00343665"/>
    <w:rsid w:val="00345AF4"/>
    <w:rsid w:val="00346BD5"/>
    <w:rsid w:val="00353EDE"/>
    <w:rsid w:val="003544CF"/>
    <w:rsid w:val="0036061E"/>
    <w:rsid w:val="00362194"/>
    <w:rsid w:val="003724BF"/>
    <w:rsid w:val="003725D4"/>
    <w:rsid w:val="00376696"/>
    <w:rsid w:val="0038005F"/>
    <w:rsid w:val="003806B5"/>
    <w:rsid w:val="003932B0"/>
    <w:rsid w:val="0039796A"/>
    <w:rsid w:val="003A2EE8"/>
    <w:rsid w:val="003A3D37"/>
    <w:rsid w:val="003B195F"/>
    <w:rsid w:val="003B5ED5"/>
    <w:rsid w:val="003B6046"/>
    <w:rsid w:val="003B715A"/>
    <w:rsid w:val="003C0487"/>
    <w:rsid w:val="003C44D8"/>
    <w:rsid w:val="003D2391"/>
    <w:rsid w:val="003E5920"/>
    <w:rsid w:val="003E77A1"/>
    <w:rsid w:val="003F1D6A"/>
    <w:rsid w:val="003F5EF7"/>
    <w:rsid w:val="003F6586"/>
    <w:rsid w:val="0040030D"/>
    <w:rsid w:val="00400946"/>
    <w:rsid w:val="00402A77"/>
    <w:rsid w:val="0041270B"/>
    <w:rsid w:val="00415187"/>
    <w:rsid w:val="00416DCA"/>
    <w:rsid w:val="00422470"/>
    <w:rsid w:val="004236AA"/>
    <w:rsid w:val="00423826"/>
    <w:rsid w:val="0042746C"/>
    <w:rsid w:val="00430C74"/>
    <w:rsid w:val="004310B4"/>
    <w:rsid w:val="0043245C"/>
    <w:rsid w:val="004337C8"/>
    <w:rsid w:val="00437883"/>
    <w:rsid w:val="00443F71"/>
    <w:rsid w:val="0045264E"/>
    <w:rsid w:val="0045620B"/>
    <w:rsid w:val="0046037E"/>
    <w:rsid w:val="00462332"/>
    <w:rsid w:val="004652ED"/>
    <w:rsid w:val="00465B6B"/>
    <w:rsid w:val="004677FB"/>
    <w:rsid w:val="00474BB6"/>
    <w:rsid w:val="0047556C"/>
    <w:rsid w:val="004774CA"/>
    <w:rsid w:val="00480BFC"/>
    <w:rsid w:val="00481919"/>
    <w:rsid w:val="00483181"/>
    <w:rsid w:val="0048542F"/>
    <w:rsid w:val="00487DA3"/>
    <w:rsid w:val="00493A4E"/>
    <w:rsid w:val="00495B9B"/>
    <w:rsid w:val="004A0A67"/>
    <w:rsid w:val="004A0F88"/>
    <w:rsid w:val="004A131B"/>
    <w:rsid w:val="004A6568"/>
    <w:rsid w:val="004B2B66"/>
    <w:rsid w:val="004B629B"/>
    <w:rsid w:val="004C262C"/>
    <w:rsid w:val="004C342C"/>
    <w:rsid w:val="004C5042"/>
    <w:rsid w:val="004D060B"/>
    <w:rsid w:val="004D2D7B"/>
    <w:rsid w:val="004D3F4F"/>
    <w:rsid w:val="004D661F"/>
    <w:rsid w:val="004D7F24"/>
    <w:rsid w:val="004E15BB"/>
    <w:rsid w:val="004E258D"/>
    <w:rsid w:val="004F2341"/>
    <w:rsid w:val="004F6E9B"/>
    <w:rsid w:val="00504077"/>
    <w:rsid w:val="00510AB0"/>
    <w:rsid w:val="0051152C"/>
    <w:rsid w:val="005133BF"/>
    <w:rsid w:val="00516FFD"/>
    <w:rsid w:val="00525A26"/>
    <w:rsid w:val="00530819"/>
    <w:rsid w:val="00531A80"/>
    <w:rsid w:val="00547880"/>
    <w:rsid w:val="005525D1"/>
    <w:rsid w:val="00556AD1"/>
    <w:rsid w:val="00567DCF"/>
    <w:rsid w:val="00590296"/>
    <w:rsid w:val="00592510"/>
    <w:rsid w:val="00595BE8"/>
    <w:rsid w:val="005A0419"/>
    <w:rsid w:val="005A203A"/>
    <w:rsid w:val="005B12BF"/>
    <w:rsid w:val="005B558D"/>
    <w:rsid w:val="005C0F22"/>
    <w:rsid w:val="005D1915"/>
    <w:rsid w:val="005D246F"/>
    <w:rsid w:val="005D39F9"/>
    <w:rsid w:val="005D5596"/>
    <w:rsid w:val="005D56F1"/>
    <w:rsid w:val="005E3F41"/>
    <w:rsid w:val="005E6640"/>
    <w:rsid w:val="005F7859"/>
    <w:rsid w:val="005F7CAC"/>
    <w:rsid w:val="00602A70"/>
    <w:rsid w:val="00604829"/>
    <w:rsid w:val="00605606"/>
    <w:rsid w:val="006124FC"/>
    <w:rsid w:val="00615C19"/>
    <w:rsid w:val="00616B67"/>
    <w:rsid w:val="00623FBF"/>
    <w:rsid w:val="00626412"/>
    <w:rsid w:val="00631B55"/>
    <w:rsid w:val="00635B62"/>
    <w:rsid w:val="0063635C"/>
    <w:rsid w:val="006517DA"/>
    <w:rsid w:val="00653147"/>
    <w:rsid w:val="00653E40"/>
    <w:rsid w:val="006545A6"/>
    <w:rsid w:val="00656210"/>
    <w:rsid w:val="00657087"/>
    <w:rsid w:val="0066082E"/>
    <w:rsid w:val="006608D9"/>
    <w:rsid w:val="00661414"/>
    <w:rsid w:val="00671F81"/>
    <w:rsid w:val="0067436F"/>
    <w:rsid w:val="00680616"/>
    <w:rsid w:val="00685C4A"/>
    <w:rsid w:val="00687A9E"/>
    <w:rsid w:val="00695C27"/>
    <w:rsid w:val="00695FDD"/>
    <w:rsid w:val="006A0862"/>
    <w:rsid w:val="006A5120"/>
    <w:rsid w:val="006A7C48"/>
    <w:rsid w:val="006B22B0"/>
    <w:rsid w:val="006B5455"/>
    <w:rsid w:val="006C052F"/>
    <w:rsid w:val="006C3605"/>
    <w:rsid w:val="006C396C"/>
    <w:rsid w:val="006C4697"/>
    <w:rsid w:val="006C5F68"/>
    <w:rsid w:val="006C637E"/>
    <w:rsid w:val="006C6A3B"/>
    <w:rsid w:val="006D23EC"/>
    <w:rsid w:val="006E21D7"/>
    <w:rsid w:val="006E3555"/>
    <w:rsid w:val="006E384C"/>
    <w:rsid w:val="006E7B7D"/>
    <w:rsid w:val="006F16D6"/>
    <w:rsid w:val="006F1FA5"/>
    <w:rsid w:val="006F3257"/>
    <w:rsid w:val="0070495A"/>
    <w:rsid w:val="00707739"/>
    <w:rsid w:val="00712A74"/>
    <w:rsid w:val="00714A08"/>
    <w:rsid w:val="00720047"/>
    <w:rsid w:val="0072092E"/>
    <w:rsid w:val="0072445E"/>
    <w:rsid w:val="00724F13"/>
    <w:rsid w:val="007256C7"/>
    <w:rsid w:val="00725F1E"/>
    <w:rsid w:val="0072676F"/>
    <w:rsid w:val="00734CA7"/>
    <w:rsid w:val="007379A2"/>
    <w:rsid w:val="00742246"/>
    <w:rsid w:val="00744B48"/>
    <w:rsid w:val="00753FAA"/>
    <w:rsid w:val="00757ECF"/>
    <w:rsid w:val="0076197F"/>
    <w:rsid w:val="0076516E"/>
    <w:rsid w:val="00766E34"/>
    <w:rsid w:val="007679AA"/>
    <w:rsid w:val="00771CEB"/>
    <w:rsid w:val="00772DAC"/>
    <w:rsid w:val="00775062"/>
    <w:rsid w:val="00784009"/>
    <w:rsid w:val="007863B4"/>
    <w:rsid w:val="00791634"/>
    <w:rsid w:val="00793A1C"/>
    <w:rsid w:val="0079472E"/>
    <w:rsid w:val="007A6104"/>
    <w:rsid w:val="007B0373"/>
    <w:rsid w:val="007B0AC2"/>
    <w:rsid w:val="007B4B8F"/>
    <w:rsid w:val="007C177B"/>
    <w:rsid w:val="007C6AF4"/>
    <w:rsid w:val="007D1CAF"/>
    <w:rsid w:val="007D211A"/>
    <w:rsid w:val="007E7FC9"/>
    <w:rsid w:val="007F5AD5"/>
    <w:rsid w:val="007F72F4"/>
    <w:rsid w:val="008007B1"/>
    <w:rsid w:val="00801A90"/>
    <w:rsid w:val="008039A5"/>
    <w:rsid w:val="00805AF4"/>
    <w:rsid w:val="008079C4"/>
    <w:rsid w:val="00822BBE"/>
    <w:rsid w:val="00823776"/>
    <w:rsid w:val="008240EF"/>
    <w:rsid w:val="00826343"/>
    <w:rsid w:val="00826550"/>
    <w:rsid w:val="00827171"/>
    <w:rsid w:val="008303F8"/>
    <w:rsid w:val="008336CD"/>
    <w:rsid w:val="00837143"/>
    <w:rsid w:val="00841FED"/>
    <w:rsid w:val="00845630"/>
    <w:rsid w:val="00846F7C"/>
    <w:rsid w:val="00850B7A"/>
    <w:rsid w:val="00851417"/>
    <w:rsid w:val="00851C21"/>
    <w:rsid w:val="00855C77"/>
    <w:rsid w:val="0086080E"/>
    <w:rsid w:val="00861FED"/>
    <w:rsid w:val="00862B93"/>
    <w:rsid w:val="0086570B"/>
    <w:rsid w:val="00865D11"/>
    <w:rsid w:val="00867C22"/>
    <w:rsid w:val="0087409B"/>
    <w:rsid w:val="0088650C"/>
    <w:rsid w:val="00891935"/>
    <w:rsid w:val="00892AA6"/>
    <w:rsid w:val="00897AF6"/>
    <w:rsid w:val="008A1C78"/>
    <w:rsid w:val="008A316C"/>
    <w:rsid w:val="008A3562"/>
    <w:rsid w:val="008A4A24"/>
    <w:rsid w:val="008A6715"/>
    <w:rsid w:val="008C03BC"/>
    <w:rsid w:val="008C3967"/>
    <w:rsid w:val="008C5E9A"/>
    <w:rsid w:val="008D1371"/>
    <w:rsid w:val="008D146B"/>
    <w:rsid w:val="008D738D"/>
    <w:rsid w:val="008D7D0F"/>
    <w:rsid w:val="008E06F4"/>
    <w:rsid w:val="008E5EE7"/>
    <w:rsid w:val="008E6710"/>
    <w:rsid w:val="008E682A"/>
    <w:rsid w:val="008E6A52"/>
    <w:rsid w:val="008F4CB6"/>
    <w:rsid w:val="00911962"/>
    <w:rsid w:val="00913B8C"/>
    <w:rsid w:val="009144FC"/>
    <w:rsid w:val="00915EF4"/>
    <w:rsid w:val="00923A70"/>
    <w:rsid w:val="009268A4"/>
    <w:rsid w:val="0094090E"/>
    <w:rsid w:val="00946A13"/>
    <w:rsid w:val="009506F6"/>
    <w:rsid w:val="00951F0A"/>
    <w:rsid w:val="00960F6A"/>
    <w:rsid w:val="00965536"/>
    <w:rsid w:val="009748C7"/>
    <w:rsid w:val="0097660C"/>
    <w:rsid w:val="0098284D"/>
    <w:rsid w:val="00987DC4"/>
    <w:rsid w:val="00990699"/>
    <w:rsid w:val="00991743"/>
    <w:rsid w:val="009A2391"/>
    <w:rsid w:val="009A47A2"/>
    <w:rsid w:val="009A5E99"/>
    <w:rsid w:val="009B0A98"/>
    <w:rsid w:val="009B5D90"/>
    <w:rsid w:val="009C6600"/>
    <w:rsid w:val="009D2D84"/>
    <w:rsid w:val="009D35B0"/>
    <w:rsid w:val="009D4445"/>
    <w:rsid w:val="009D5233"/>
    <w:rsid w:val="009D70F2"/>
    <w:rsid w:val="009E1056"/>
    <w:rsid w:val="009E33AF"/>
    <w:rsid w:val="009F194C"/>
    <w:rsid w:val="009F2D05"/>
    <w:rsid w:val="009F6EA3"/>
    <w:rsid w:val="00A018B7"/>
    <w:rsid w:val="00A025B1"/>
    <w:rsid w:val="00A05663"/>
    <w:rsid w:val="00A05D08"/>
    <w:rsid w:val="00A075F7"/>
    <w:rsid w:val="00A1595D"/>
    <w:rsid w:val="00A16688"/>
    <w:rsid w:val="00A2053F"/>
    <w:rsid w:val="00A27749"/>
    <w:rsid w:val="00A43E38"/>
    <w:rsid w:val="00A537DC"/>
    <w:rsid w:val="00A57CD9"/>
    <w:rsid w:val="00A601CA"/>
    <w:rsid w:val="00A60531"/>
    <w:rsid w:val="00A62228"/>
    <w:rsid w:val="00A65912"/>
    <w:rsid w:val="00A714EC"/>
    <w:rsid w:val="00A73394"/>
    <w:rsid w:val="00A9275B"/>
    <w:rsid w:val="00A92F4A"/>
    <w:rsid w:val="00AA1FF3"/>
    <w:rsid w:val="00AA37CF"/>
    <w:rsid w:val="00AA6561"/>
    <w:rsid w:val="00AA6D8E"/>
    <w:rsid w:val="00AB336F"/>
    <w:rsid w:val="00AB44AD"/>
    <w:rsid w:val="00AB5D23"/>
    <w:rsid w:val="00AB5E03"/>
    <w:rsid w:val="00AB633D"/>
    <w:rsid w:val="00AB73B6"/>
    <w:rsid w:val="00AC69FE"/>
    <w:rsid w:val="00AD2D61"/>
    <w:rsid w:val="00AD5C0B"/>
    <w:rsid w:val="00AE082F"/>
    <w:rsid w:val="00AE2459"/>
    <w:rsid w:val="00AE4304"/>
    <w:rsid w:val="00AE7B51"/>
    <w:rsid w:val="00B035DC"/>
    <w:rsid w:val="00B04F8B"/>
    <w:rsid w:val="00B07589"/>
    <w:rsid w:val="00B13FCA"/>
    <w:rsid w:val="00B1493D"/>
    <w:rsid w:val="00B14BD1"/>
    <w:rsid w:val="00B15DBD"/>
    <w:rsid w:val="00B2767A"/>
    <w:rsid w:val="00B3563A"/>
    <w:rsid w:val="00B37FC8"/>
    <w:rsid w:val="00B4210F"/>
    <w:rsid w:val="00B44A40"/>
    <w:rsid w:val="00B45711"/>
    <w:rsid w:val="00B4703C"/>
    <w:rsid w:val="00B57F6C"/>
    <w:rsid w:val="00B60B1F"/>
    <w:rsid w:val="00B630D4"/>
    <w:rsid w:val="00B704F1"/>
    <w:rsid w:val="00B72665"/>
    <w:rsid w:val="00B77991"/>
    <w:rsid w:val="00B83D64"/>
    <w:rsid w:val="00B8438C"/>
    <w:rsid w:val="00B92CFD"/>
    <w:rsid w:val="00B936D9"/>
    <w:rsid w:val="00B94C5E"/>
    <w:rsid w:val="00B96F64"/>
    <w:rsid w:val="00BB0E9D"/>
    <w:rsid w:val="00BB3DBD"/>
    <w:rsid w:val="00BB3E10"/>
    <w:rsid w:val="00BB72EF"/>
    <w:rsid w:val="00BC0621"/>
    <w:rsid w:val="00BD06EC"/>
    <w:rsid w:val="00BD0F80"/>
    <w:rsid w:val="00BD2C50"/>
    <w:rsid w:val="00BD3B37"/>
    <w:rsid w:val="00BD506F"/>
    <w:rsid w:val="00BD7044"/>
    <w:rsid w:val="00BE67C5"/>
    <w:rsid w:val="00BE7750"/>
    <w:rsid w:val="00C0166E"/>
    <w:rsid w:val="00C067B4"/>
    <w:rsid w:val="00C17864"/>
    <w:rsid w:val="00C2079B"/>
    <w:rsid w:val="00C23156"/>
    <w:rsid w:val="00C31FF6"/>
    <w:rsid w:val="00C45A1C"/>
    <w:rsid w:val="00C506F1"/>
    <w:rsid w:val="00C53A92"/>
    <w:rsid w:val="00C54517"/>
    <w:rsid w:val="00C64739"/>
    <w:rsid w:val="00C71318"/>
    <w:rsid w:val="00C71F0F"/>
    <w:rsid w:val="00C7366A"/>
    <w:rsid w:val="00C77BB5"/>
    <w:rsid w:val="00C77C41"/>
    <w:rsid w:val="00C812D2"/>
    <w:rsid w:val="00C82166"/>
    <w:rsid w:val="00C8316E"/>
    <w:rsid w:val="00C86B39"/>
    <w:rsid w:val="00C86FD0"/>
    <w:rsid w:val="00CA4959"/>
    <w:rsid w:val="00CA5215"/>
    <w:rsid w:val="00CA65E9"/>
    <w:rsid w:val="00CB5BFB"/>
    <w:rsid w:val="00CB6F8C"/>
    <w:rsid w:val="00CB7388"/>
    <w:rsid w:val="00CB7393"/>
    <w:rsid w:val="00CC4EFB"/>
    <w:rsid w:val="00CD060F"/>
    <w:rsid w:val="00CD335B"/>
    <w:rsid w:val="00CF4F0E"/>
    <w:rsid w:val="00D014A8"/>
    <w:rsid w:val="00D04213"/>
    <w:rsid w:val="00D04BAC"/>
    <w:rsid w:val="00D1715A"/>
    <w:rsid w:val="00D22226"/>
    <w:rsid w:val="00D23DDC"/>
    <w:rsid w:val="00D24D22"/>
    <w:rsid w:val="00D30D0F"/>
    <w:rsid w:val="00D326A8"/>
    <w:rsid w:val="00D35A42"/>
    <w:rsid w:val="00D36268"/>
    <w:rsid w:val="00D41561"/>
    <w:rsid w:val="00D473E3"/>
    <w:rsid w:val="00D5027D"/>
    <w:rsid w:val="00D65AE6"/>
    <w:rsid w:val="00D6740F"/>
    <w:rsid w:val="00D67996"/>
    <w:rsid w:val="00D703F2"/>
    <w:rsid w:val="00D71C9B"/>
    <w:rsid w:val="00D76667"/>
    <w:rsid w:val="00D769CE"/>
    <w:rsid w:val="00D85ED2"/>
    <w:rsid w:val="00D87094"/>
    <w:rsid w:val="00D87596"/>
    <w:rsid w:val="00D90914"/>
    <w:rsid w:val="00D90AEE"/>
    <w:rsid w:val="00D90F2B"/>
    <w:rsid w:val="00D91533"/>
    <w:rsid w:val="00D91C5E"/>
    <w:rsid w:val="00D92581"/>
    <w:rsid w:val="00D95D76"/>
    <w:rsid w:val="00DA3401"/>
    <w:rsid w:val="00DA4939"/>
    <w:rsid w:val="00DA78CC"/>
    <w:rsid w:val="00DB17DF"/>
    <w:rsid w:val="00DB3EC6"/>
    <w:rsid w:val="00DB4C25"/>
    <w:rsid w:val="00DB6BB1"/>
    <w:rsid w:val="00DB6D5B"/>
    <w:rsid w:val="00DB7D86"/>
    <w:rsid w:val="00DC0BBC"/>
    <w:rsid w:val="00DC12A4"/>
    <w:rsid w:val="00DC5B8A"/>
    <w:rsid w:val="00DD203C"/>
    <w:rsid w:val="00DD35A6"/>
    <w:rsid w:val="00DE4FD8"/>
    <w:rsid w:val="00DE6CE1"/>
    <w:rsid w:val="00E0052A"/>
    <w:rsid w:val="00E02131"/>
    <w:rsid w:val="00E02F78"/>
    <w:rsid w:val="00E05226"/>
    <w:rsid w:val="00E123BD"/>
    <w:rsid w:val="00E12597"/>
    <w:rsid w:val="00E12782"/>
    <w:rsid w:val="00E1464E"/>
    <w:rsid w:val="00E1627C"/>
    <w:rsid w:val="00E17B16"/>
    <w:rsid w:val="00E22CD4"/>
    <w:rsid w:val="00E27889"/>
    <w:rsid w:val="00E33A40"/>
    <w:rsid w:val="00E371B9"/>
    <w:rsid w:val="00E44668"/>
    <w:rsid w:val="00E5012D"/>
    <w:rsid w:val="00E5066B"/>
    <w:rsid w:val="00E5485D"/>
    <w:rsid w:val="00E55189"/>
    <w:rsid w:val="00E61C95"/>
    <w:rsid w:val="00E678A6"/>
    <w:rsid w:val="00E67FA3"/>
    <w:rsid w:val="00E73458"/>
    <w:rsid w:val="00E762C5"/>
    <w:rsid w:val="00E8027B"/>
    <w:rsid w:val="00E818CB"/>
    <w:rsid w:val="00E82FD3"/>
    <w:rsid w:val="00E83700"/>
    <w:rsid w:val="00E84BD2"/>
    <w:rsid w:val="00E95D66"/>
    <w:rsid w:val="00EA0178"/>
    <w:rsid w:val="00EA4192"/>
    <w:rsid w:val="00EA4B32"/>
    <w:rsid w:val="00EB0211"/>
    <w:rsid w:val="00EB2067"/>
    <w:rsid w:val="00EB31C7"/>
    <w:rsid w:val="00EB6587"/>
    <w:rsid w:val="00EC0CD3"/>
    <w:rsid w:val="00EC214A"/>
    <w:rsid w:val="00EC5324"/>
    <w:rsid w:val="00ED43BD"/>
    <w:rsid w:val="00EE3D4C"/>
    <w:rsid w:val="00EE524A"/>
    <w:rsid w:val="00EF14E4"/>
    <w:rsid w:val="00F0003E"/>
    <w:rsid w:val="00F00084"/>
    <w:rsid w:val="00F12E0F"/>
    <w:rsid w:val="00F12EE9"/>
    <w:rsid w:val="00F14612"/>
    <w:rsid w:val="00F16ADB"/>
    <w:rsid w:val="00F16F24"/>
    <w:rsid w:val="00F21CDC"/>
    <w:rsid w:val="00F23003"/>
    <w:rsid w:val="00F24A63"/>
    <w:rsid w:val="00F317FD"/>
    <w:rsid w:val="00F41B38"/>
    <w:rsid w:val="00F4362F"/>
    <w:rsid w:val="00F440E8"/>
    <w:rsid w:val="00F44949"/>
    <w:rsid w:val="00F4556A"/>
    <w:rsid w:val="00F45C39"/>
    <w:rsid w:val="00F51D98"/>
    <w:rsid w:val="00F527ED"/>
    <w:rsid w:val="00F57D61"/>
    <w:rsid w:val="00F62DCB"/>
    <w:rsid w:val="00F65682"/>
    <w:rsid w:val="00F82833"/>
    <w:rsid w:val="00F8656C"/>
    <w:rsid w:val="00F87A8B"/>
    <w:rsid w:val="00F92D55"/>
    <w:rsid w:val="00F934B0"/>
    <w:rsid w:val="00F94603"/>
    <w:rsid w:val="00F9647F"/>
    <w:rsid w:val="00FA05AF"/>
    <w:rsid w:val="00FA4084"/>
    <w:rsid w:val="00FA4444"/>
    <w:rsid w:val="00FA7DF8"/>
    <w:rsid w:val="00FB10D4"/>
    <w:rsid w:val="00FB19E2"/>
    <w:rsid w:val="00FB6AD6"/>
    <w:rsid w:val="00FC02BC"/>
    <w:rsid w:val="00FC1669"/>
    <w:rsid w:val="00FC1BEE"/>
    <w:rsid w:val="00FC1C8B"/>
    <w:rsid w:val="00FF388A"/>
    <w:rsid w:val="00FF4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reet"/>
  <w:shapeDefaults>
    <o:shapedefaults v:ext="edit" spidmax="2050"/>
    <o:shapelayout v:ext="edit">
      <o:idmap v:ext="edit" data="2"/>
    </o:shapelayout>
  </w:shapeDefaults>
  <w:decimalSymbol w:val="."/>
  <w:listSeparator w:val=","/>
  <w14:docId w14:val="3AE92217"/>
  <w15:docId w15:val="{059CF69D-92F9-4334-A6E6-2864F1DB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6A5120"/>
    <w:pPr>
      <w:spacing w:after="120"/>
      <w:jc w:val="both"/>
    </w:pPr>
    <w:rPr>
      <w:sz w:val="24"/>
      <w:szCs w:val="24"/>
    </w:rPr>
  </w:style>
  <w:style w:type="paragraph" w:styleId="Heading1">
    <w:name w:val="heading 1"/>
    <w:basedOn w:val="Normal"/>
    <w:next w:val="Normal"/>
    <w:link w:val="Heading1Char"/>
    <w:uiPriority w:val="9"/>
    <w:unhideWhenUsed/>
    <w:qFormat/>
    <w:rsid w:val="006A512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6A512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iPriority w:val="9"/>
    <w:unhideWhenUsed/>
    <w:qFormat/>
    <w:rsid w:val="006A5120"/>
    <w:pPr>
      <w:keepNext/>
      <w:suppressAutoHyphens/>
      <w:jc w:val="left"/>
      <w:outlineLvl w:val="2"/>
    </w:pPr>
    <w:rPr>
      <w:b/>
      <w:sz w:val="26"/>
      <w:szCs w:val="20"/>
    </w:rPr>
  </w:style>
  <w:style w:type="paragraph" w:styleId="Heading4">
    <w:name w:val="heading 4"/>
    <w:basedOn w:val="Normal"/>
    <w:next w:val="Normal"/>
    <w:link w:val="Heading4Char"/>
    <w:uiPriority w:val="9"/>
    <w:unhideWhenUsed/>
    <w:qFormat/>
    <w:rsid w:val="006A512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uiPriority w:val="9"/>
    <w:unhideWhenUsed/>
    <w:qFormat/>
    <w:rsid w:val="006A512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uiPriority w:val="9"/>
    <w:unhideWhenUsed/>
    <w:qFormat/>
    <w:rsid w:val="006A5120"/>
    <w:pPr>
      <w:spacing w:before="240" w:after="60"/>
      <w:outlineLvl w:val="5"/>
    </w:pPr>
    <w:rPr>
      <w:b/>
      <w:bCs/>
      <w:sz w:val="22"/>
      <w:szCs w:val="22"/>
    </w:rPr>
  </w:style>
  <w:style w:type="paragraph" w:styleId="Heading7">
    <w:name w:val="heading 7"/>
    <w:basedOn w:val="Normal"/>
    <w:next w:val="Normal"/>
    <w:link w:val="Heading7Char"/>
    <w:unhideWhenUsed/>
    <w:qFormat/>
    <w:rsid w:val="006A5120"/>
    <w:pPr>
      <w:spacing w:before="240" w:after="60"/>
      <w:outlineLvl w:val="6"/>
    </w:pPr>
  </w:style>
  <w:style w:type="paragraph" w:styleId="Heading8">
    <w:name w:val="heading 8"/>
    <w:basedOn w:val="Normal"/>
    <w:next w:val="Normal"/>
    <w:link w:val="Heading8Char"/>
    <w:unhideWhenUsed/>
    <w:qFormat/>
    <w:rsid w:val="006A5120"/>
    <w:pPr>
      <w:spacing w:before="240" w:after="60"/>
      <w:outlineLvl w:val="7"/>
    </w:pPr>
    <w:rPr>
      <w:i/>
      <w:iCs/>
    </w:rPr>
  </w:style>
  <w:style w:type="paragraph" w:styleId="Heading9">
    <w:name w:val="heading 9"/>
    <w:basedOn w:val="Normal"/>
    <w:next w:val="Normal"/>
    <w:link w:val="Heading9Char"/>
    <w:unhideWhenUsed/>
    <w:qFormat/>
    <w:rsid w:val="006A512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rsid w:val="006A5120"/>
    <w:pPr>
      <w:jc w:val="center"/>
    </w:pPr>
    <w:rPr>
      <w:rFonts w:ascii="Times New Roman Bold" w:hAnsi="Times New Roman Bold"/>
      <w:b/>
      <w:sz w:val="22"/>
    </w:rPr>
  </w:style>
  <w:style w:type="character" w:styleId="FollowedHyperlink">
    <w:name w:val="FollowedHyperlink"/>
    <w:basedOn w:val="DefaultParagraphFont"/>
    <w:unhideWhenUsed/>
    <w:rsid w:val="006A5120"/>
    <w:rPr>
      <w:color w:val="800080"/>
      <w:u w:val="single"/>
    </w:rPr>
  </w:style>
  <w:style w:type="paragraph" w:customStyle="1" w:styleId="Cover-PublSeries">
    <w:name w:val="Cover-Publ Series"/>
    <w:basedOn w:val="Normal"/>
    <w:next w:val="Cover-ReptTitle"/>
    <w:rsid w:val="006A512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6A5120"/>
    <w:pPr>
      <w:suppressAutoHyphens/>
      <w:spacing w:before="600" w:after="1080"/>
      <w:jc w:val="left"/>
    </w:pPr>
    <w:rPr>
      <w:b/>
      <w:sz w:val="40"/>
      <w:szCs w:val="20"/>
    </w:rPr>
  </w:style>
  <w:style w:type="paragraph" w:customStyle="1" w:styleId="Cover-ByAuthors">
    <w:name w:val="Cover-By/Author(s)"/>
    <w:basedOn w:val="Normal"/>
    <w:rsid w:val="006A5120"/>
    <w:pPr>
      <w:suppressAutoHyphens/>
      <w:spacing w:after="0" w:line="360" w:lineRule="auto"/>
      <w:jc w:val="left"/>
    </w:pPr>
    <w:rPr>
      <w:b/>
      <w:sz w:val="28"/>
      <w:szCs w:val="20"/>
    </w:rPr>
  </w:style>
  <w:style w:type="paragraph" w:customStyle="1" w:styleId="Cover-PublDate">
    <w:name w:val="Cover-Publ Date"/>
    <w:basedOn w:val="Normal"/>
    <w:next w:val="Normal"/>
    <w:rsid w:val="006A512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6A512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6A5120"/>
    <w:pPr>
      <w:framePr w:wrap="around" w:vAnchor="page" w:hAnchor="page" w:xAlign="center" w:y="12385" w:anchorLock="1"/>
      <w:suppressAutoHyphens/>
      <w:spacing w:after="0"/>
    </w:pPr>
    <w:rPr>
      <w:szCs w:val="20"/>
    </w:rPr>
  </w:style>
  <w:style w:type="paragraph" w:styleId="Title">
    <w:name w:val="Title"/>
    <w:basedOn w:val="Normal"/>
    <w:link w:val="TitleChar"/>
    <w:unhideWhenUsed/>
    <w:qFormat/>
    <w:rsid w:val="006A5120"/>
    <w:pPr>
      <w:suppressAutoHyphens/>
      <w:jc w:val="center"/>
    </w:pPr>
    <w:rPr>
      <w:b/>
      <w:sz w:val="20"/>
      <w:szCs w:val="20"/>
    </w:rPr>
  </w:style>
  <w:style w:type="paragraph" w:customStyle="1" w:styleId="TableRow">
    <w:name w:val="Table Row"/>
    <w:basedOn w:val="Normal-0After"/>
    <w:rsid w:val="006A5120"/>
    <w:pPr>
      <w:keepNext/>
      <w:keepLines/>
      <w:spacing w:before="20" w:after="20"/>
    </w:pPr>
    <w:rPr>
      <w:sz w:val="20"/>
    </w:rPr>
  </w:style>
  <w:style w:type="paragraph" w:customStyle="1" w:styleId="Normal-0After">
    <w:name w:val="Normal-0 After"/>
    <w:basedOn w:val="Normal"/>
    <w:rsid w:val="006A5120"/>
    <w:pPr>
      <w:suppressAutoHyphens/>
      <w:spacing w:after="0"/>
    </w:pPr>
    <w:rPr>
      <w:szCs w:val="20"/>
    </w:rPr>
  </w:style>
  <w:style w:type="paragraph" w:customStyle="1" w:styleId="TitlePg-ReptSeries">
    <w:name w:val="Title Pg-Rept Series"/>
    <w:basedOn w:val="Normal"/>
    <w:next w:val="TitlePg-Title"/>
    <w:rsid w:val="006A5120"/>
    <w:pPr>
      <w:suppressAutoHyphens/>
      <w:spacing w:before="1320" w:after="960"/>
      <w:jc w:val="center"/>
    </w:pPr>
    <w:rPr>
      <w:b/>
      <w:i/>
      <w:caps/>
      <w:sz w:val="32"/>
      <w:szCs w:val="20"/>
    </w:rPr>
  </w:style>
  <w:style w:type="paragraph" w:customStyle="1" w:styleId="TitlePg-Title">
    <w:name w:val="Title Pg-Title"/>
    <w:basedOn w:val="Normal"/>
    <w:next w:val="TitlePg-Authors"/>
    <w:rsid w:val="006A5120"/>
    <w:pPr>
      <w:suppressAutoHyphens/>
      <w:spacing w:after="480"/>
      <w:jc w:val="center"/>
    </w:pPr>
    <w:rPr>
      <w:b/>
      <w:caps/>
      <w:sz w:val="28"/>
      <w:szCs w:val="20"/>
    </w:rPr>
  </w:style>
  <w:style w:type="paragraph" w:customStyle="1" w:styleId="TitlePg-Authors">
    <w:name w:val="Title Pg-Author(s)"/>
    <w:basedOn w:val="Normal"/>
    <w:rsid w:val="006A5120"/>
    <w:pPr>
      <w:suppressAutoHyphens/>
      <w:spacing w:after="0" w:line="200" w:lineRule="atLeast"/>
      <w:jc w:val="center"/>
    </w:pPr>
    <w:rPr>
      <w:sz w:val="20"/>
      <w:szCs w:val="20"/>
    </w:rPr>
  </w:style>
  <w:style w:type="paragraph" w:customStyle="1" w:styleId="TitlePg-LocDate">
    <w:name w:val="Title Pg-Loc &amp; Date"/>
    <w:basedOn w:val="Normal"/>
    <w:next w:val="Normal"/>
    <w:rsid w:val="006A512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6A512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unhideWhenUsed/>
    <w:rsid w:val="006A5120"/>
    <w:rPr>
      <w:color w:val="0000FF"/>
      <w:u w:val="single"/>
    </w:rPr>
  </w:style>
  <w:style w:type="paragraph" w:customStyle="1" w:styleId="OEOPg-ReptSeries">
    <w:name w:val="OEO Pg-Rept Series"/>
    <w:basedOn w:val="Normal"/>
    <w:rsid w:val="006A5120"/>
    <w:pPr>
      <w:suppressAutoHyphens/>
    </w:pPr>
    <w:rPr>
      <w:sz w:val="20"/>
      <w:szCs w:val="20"/>
    </w:rPr>
  </w:style>
  <w:style w:type="paragraph" w:customStyle="1" w:styleId="OEOPg-Citation">
    <w:name w:val="OEO Pg-Citation"/>
    <w:basedOn w:val="Normal"/>
    <w:rsid w:val="006A512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6A5120"/>
    <w:pPr>
      <w:framePr w:hSpace="187" w:wrap="around" w:hAnchor="margin" w:yAlign="bottom" w:anchorLock="1"/>
      <w:suppressAutoHyphens/>
      <w:spacing w:after="0"/>
    </w:pPr>
    <w:rPr>
      <w:sz w:val="20"/>
      <w:szCs w:val="20"/>
    </w:rPr>
  </w:style>
  <w:style w:type="paragraph" w:styleId="TOC1">
    <w:name w:val="toc 1"/>
    <w:basedOn w:val="Heading1"/>
    <w:next w:val="TOC2"/>
    <w:uiPriority w:val="39"/>
    <w:unhideWhenUsed/>
    <w:rsid w:val="006A5120"/>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unhideWhenUsed/>
    <w:rsid w:val="006A512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unhideWhenUsed/>
    <w:rsid w:val="006A512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6A5120"/>
    <w:pPr>
      <w:tabs>
        <w:tab w:val="right" w:pos="9360"/>
      </w:tabs>
      <w:suppressAutoHyphens/>
      <w:spacing w:after="0"/>
      <w:jc w:val="left"/>
    </w:pPr>
    <w:rPr>
      <w:b/>
      <w:szCs w:val="20"/>
    </w:rPr>
  </w:style>
  <w:style w:type="paragraph" w:styleId="TableofFigures">
    <w:name w:val="table of figures"/>
    <w:basedOn w:val="Normal"/>
    <w:next w:val="Normal"/>
    <w:uiPriority w:val="99"/>
    <w:unhideWhenUsed/>
    <w:rsid w:val="006A512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qFormat/>
    <w:rsid w:val="006A5120"/>
    <w:pPr>
      <w:suppressAutoHyphens/>
    </w:pPr>
    <w:rPr>
      <w:sz w:val="20"/>
      <w:szCs w:val="20"/>
    </w:rPr>
  </w:style>
  <w:style w:type="paragraph" w:customStyle="1" w:styleId="Keywords">
    <w:name w:val="Key words"/>
    <w:basedOn w:val="Normal"/>
    <w:next w:val="Normal"/>
    <w:rsid w:val="006A5120"/>
    <w:pPr>
      <w:tabs>
        <w:tab w:val="left" w:pos="1152"/>
      </w:tabs>
      <w:suppressAutoHyphens/>
      <w:ind w:left="1152" w:hanging="1152"/>
    </w:pPr>
    <w:rPr>
      <w:sz w:val="20"/>
      <w:szCs w:val="20"/>
    </w:rPr>
  </w:style>
  <w:style w:type="character" w:styleId="FootnoteReference">
    <w:name w:val="footnote reference"/>
    <w:basedOn w:val="DefaultParagraphFont"/>
    <w:unhideWhenUsed/>
    <w:rsid w:val="006A5120"/>
    <w:rPr>
      <w:position w:val="0"/>
      <w:vertAlign w:val="superscript"/>
    </w:rPr>
  </w:style>
  <w:style w:type="paragraph" w:customStyle="1" w:styleId="Number2">
    <w:name w:val="Number 2"/>
    <w:basedOn w:val="Number1"/>
    <w:rsid w:val="006A5120"/>
    <w:pPr>
      <w:ind w:left="720"/>
    </w:pPr>
  </w:style>
  <w:style w:type="paragraph" w:customStyle="1" w:styleId="Number1">
    <w:name w:val="Number 1"/>
    <w:basedOn w:val="Normal"/>
    <w:rsid w:val="006A5120"/>
    <w:pPr>
      <w:suppressAutoHyphens/>
      <w:ind w:left="360" w:hanging="360"/>
    </w:pPr>
    <w:rPr>
      <w:szCs w:val="20"/>
    </w:rPr>
  </w:style>
  <w:style w:type="paragraph" w:styleId="Footer">
    <w:name w:val="footer"/>
    <w:basedOn w:val="Normal"/>
    <w:link w:val="FooterChar"/>
    <w:uiPriority w:val="99"/>
    <w:rsid w:val="006A5120"/>
    <w:pPr>
      <w:tabs>
        <w:tab w:val="center" w:pos="4320"/>
        <w:tab w:val="right" w:pos="8640"/>
      </w:tabs>
      <w:suppressAutoHyphens/>
    </w:pPr>
    <w:rPr>
      <w:szCs w:val="20"/>
    </w:rPr>
  </w:style>
  <w:style w:type="paragraph" w:styleId="Caption">
    <w:name w:val="caption"/>
    <w:basedOn w:val="Normal"/>
    <w:next w:val="Normal"/>
    <w:link w:val="CaptionChar"/>
    <w:uiPriority w:val="35"/>
    <w:unhideWhenUsed/>
    <w:qFormat/>
    <w:rsid w:val="006A5120"/>
    <w:pPr>
      <w:keepLines/>
      <w:tabs>
        <w:tab w:val="right" w:pos="9360"/>
      </w:tabs>
      <w:suppressAutoHyphens/>
      <w:ind w:firstLine="288"/>
    </w:pPr>
    <w:rPr>
      <w:sz w:val="22"/>
      <w:szCs w:val="20"/>
    </w:rPr>
  </w:style>
  <w:style w:type="paragraph" w:customStyle="1" w:styleId="Caption-continued">
    <w:name w:val="Caption-continued"/>
    <w:basedOn w:val="Caption"/>
    <w:rsid w:val="006A5120"/>
  </w:style>
  <w:style w:type="paragraph" w:styleId="NormalIndent">
    <w:name w:val="Normal Indent"/>
    <w:basedOn w:val="Normal"/>
    <w:unhideWhenUsed/>
    <w:rsid w:val="006A5120"/>
    <w:pPr>
      <w:suppressAutoHyphens/>
      <w:ind w:left="720"/>
    </w:pPr>
    <w:rPr>
      <w:szCs w:val="20"/>
    </w:rPr>
  </w:style>
  <w:style w:type="paragraph" w:customStyle="1" w:styleId="Lit-Cited">
    <w:name w:val="Lit-Cited"/>
    <w:basedOn w:val="Normal"/>
    <w:link w:val="Lit-CitedChar"/>
    <w:rsid w:val="006A5120"/>
    <w:pPr>
      <w:keepLines/>
      <w:suppressAutoHyphens/>
      <w:ind w:left="288" w:hanging="288"/>
    </w:pPr>
    <w:rPr>
      <w:sz w:val="20"/>
      <w:szCs w:val="20"/>
    </w:rPr>
  </w:style>
  <w:style w:type="paragraph" w:customStyle="1" w:styleId="Append-Cover">
    <w:name w:val="Append-Cover"/>
    <w:next w:val="Heading1"/>
    <w:rsid w:val="006A5120"/>
    <w:pPr>
      <w:widowControl w:val="0"/>
      <w:spacing w:before="4000"/>
      <w:jc w:val="center"/>
    </w:pPr>
    <w:rPr>
      <w:rFonts w:ascii="Times New Roman Bold" w:hAnsi="Times New Roman Bold"/>
      <w:b/>
      <w:caps/>
      <w:sz w:val="32"/>
    </w:rPr>
  </w:style>
  <w:style w:type="paragraph" w:customStyle="1" w:styleId="Sty">
    <w:name w:val="Sty"/>
    <w:basedOn w:val="Normal"/>
    <w:rsid w:val="006A512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unhideWhenUsed/>
    <w:rsid w:val="006A5120"/>
    <w:pPr>
      <w:suppressAutoHyphens/>
    </w:pPr>
    <w:rPr>
      <w:b/>
      <w:bCs/>
      <w:szCs w:val="20"/>
    </w:rPr>
  </w:style>
  <w:style w:type="paragraph" w:customStyle="1" w:styleId="Table-Continued">
    <w:name w:val="Table-Continued"/>
    <w:basedOn w:val="Normal"/>
    <w:next w:val="Normal"/>
    <w:rsid w:val="006A5120"/>
    <w:pPr>
      <w:keepNext/>
      <w:keepLines/>
      <w:suppressAutoHyphens/>
      <w:spacing w:before="60"/>
      <w:jc w:val="center"/>
    </w:pPr>
    <w:rPr>
      <w:sz w:val="20"/>
      <w:szCs w:val="20"/>
    </w:rPr>
  </w:style>
  <w:style w:type="paragraph" w:customStyle="1" w:styleId="Table-Footnote">
    <w:name w:val="Table-Footnote"/>
    <w:basedOn w:val="Normal"/>
    <w:next w:val="Normal"/>
    <w:rsid w:val="006A5120"/>
    <w:pPr>
      <w:tabs>
        <w:tab w:val="left" w:pos="216"/>
      </w:tabs>
      <w:suppressAutoHyphens/>
      <w:spacing w:before="40" w:after="20"/>
      <w:ind w:left="216" w:hanging="216"/>
    </w:pPr>
    <w:rPr>
      <w:sz w:val="20"/>
      <w:szCs w:val="20"/>
    </w:rPr>
  </w:style>
  <w:style w:type="paragraph" w:styleId="Header">
    <w:name w:val="header"/>
    <w:basedOn w:val="Normal"/>
    <w:link w:val="HeaderChar"/>
    <w:uiPriority w:val="99"/>
    <w:unhideWhenUsed/>
    <w:rsid w:val="006A5120"/>
    <w:pPr>
      <w:tabs>
        <w:tab w:val="center" w:pos="4320"/>
        <w:tab w:val="right" w:pos="8640"/>
      </w:tabs>
      <w:suppressAutoHyphens/>
    </w:pPr>
    <w:rPr>
      <w:szCs w:val="20"/>
    </w:rPr>
  </w:style>
  <w:style w:type="paragraph" w:customStyle="1" w:styleId="TOCPage">
    <w:name w:val="TOC Page"/>
    <w:basedOn w:val="TOCHeader"/>
    <w:next w:val="Normal"/>
    <w:rsid w:val="006A5120"/>
    <w:pPr>
      <w:jc w:val="right"/>
    </w:pPr>
    <w:rPr>
      <w:sz w:val="24"/>
    </w:rPr>
  </w:style>
  <w:style w:type="paragraph" w:customStyle="1" w:styleId="TOCHeader">
    <w:name w:val="TOC Header"/>
    <w:basedOn w:val="Normal"/>
    <w:next w:val="TOCPage"/>
    <w:rsid w:val="006A5120"/>
    <w:pPr>
      <w:suppressAutoHyphens/>
      <w:spacing w:after="0"/>
      <w:jc w:val="center"/>
    </w:pPr>
    <w:rPr>
      <w:b/>
      <w:noProof/>
      <w:sz w:val="32"/>
      <w:szCs w:val="20"/>
    </w:rPr>
  </w:style>
  <w:style w:type="character" w:styleId="PageNumber">
    <w:name w:val="page number"/>
    <w:basedOn w:val="DefaultParagraphFont"/>
    <w:unhideWhenUsed/>
    <w:rsid w:val="006A5120"/>
  </w:style>
  <w:style w:type="paragraph" w:customStyle="1" w:styleId="Bulletedtest">
    <w:name w:val="Bulleted test"/>
    <w:basedOn w:val="Normal"/>
    <w:rsid w:val="006A5120"/>
    <w:pPr>
      <w:numPr>
        <w:ilvl w:val="1"/>
        <w:numId w:val="1"/>
      </w:numPr>
      <w:ind w:right="288"/>
    </w:pPr>
  </w:style>
  <w:style w:type="paragraph" w:styleId="BodyText">
    <w:name w:val="Body Text"/>
    <w:basedOn w:val="Normal"/>
    <w:unhideWhenUsed/>
    <w:qFormat/>
    <w:rsid w:val="006A5120"/>
    <w:rPr>
      <w:sz w:val="22"/>
    </w:rPr>
  </w:style>
  <w:style w:type="paragraph" w:customStyle="1" w:styleId="Captiontitle">
    <w:name w:val="Caption title"/>
    <w:basedOn w:val="Normal"/>
    <w:next w:val="Normal"/>
    <w:link w:val="CaptiontitleChar"/>
    <w:rsid w:val="006A5120"/>
    <w:pPr>
      <w:ind w:firstLine="288"/>
    </w:pPr>
    <w:rPr>
      <w:sz w:val="22"/>
    </w:rPr>
  </w:style>
  <w:style w:type="paragraph" w:customStyle="1" w:styleId="RefCitedtitlecont">
    <w:name w:val="Ref Cited title cont."/>
    <w:next w:val="Lit-Cited"/>
    <w:rsid w:val="006A5120"/>
    <w:pPr>
      <w:spacing w:after="120"/>
      <w:jc w:val="center"/>
    </w:pPr>
    <w:rPr>
      <w:rFonts w:ascii="Times New Roman Bold" w:hAnsi="Times New Roman Bold"/>
      <w:b/>
      <w:sz w:val="32"/>
    </w:rPr>
  </w:style>
  <w:style w:type="paragraph" w:customStyle="1" w:styleId="Append-Title">
    <w:name w:val="Append-Title"/>
    <w:basedOn w:val="Caption"/>
    <w:next w:val="Normal"/>
    <w:rsid w:val="006A5120"/>
    <w:pPr>
      <w:pageBreakBefore/>
      <w:overflowPunct w:val="0"/>
      <w:autoSpaceDE w:val="0"/>
      <w:autoSpaceDN w:val="0"/>
      <w:adjustRightInd w:val="0"/>
      <w:textAlignment w:val="baseline"/>
    </w:pPr>
  </w:style>
  <w:style w:type="paragraph" w:customStyle="1" w:styleId="Append-Titlecontinued">
    <w:name w:val="Append-Title(continued)"/>
    <w:basedOn w:val="Normal"/>
    <w:next w:val="Normal"/>
    <w:rsid w:val="006A5120"/>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link w:val="BodyText3Char"/>
    <w:unhideWhenUsed/>
    <w:rsid w:val="006A5120"/>
    <w:pPr>
      <w:ind w:right="1152"/>
    </w:pPr>
    <w:rPr>
      <w:sz w:val="20"/>
    </w:rPr>
  </w:style>
  <w:style w:type="paragraph" w:styleId="TOC4">
    <w:name w:val="toc 4"/>
    <w:basedOn w:val="Heading4"/>
    <w:next w:val="Normal"/>
    <w:autoRedefine/>
    <w:uiPriority w:val="39"/>
    <w:unhideWhenUsed/>
    <w:rsid w:val="006A5120"/>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unhideWhenUsed/>
    <w:rsid w:val="006A5120"/>
    <w:pPr>
      <w:spacing w:before="0" w:after="0"/>
      <w:ind w:left="965"/>
      <w:jc w:val="left"/>
    </w:pPr>
    <w:rPr>
      <w:caps w:val="0"/>
    </w:rPr>
  </w:style>
  <w:style w:type="paragraph" w:styleId="TOC6">
    <w:name w:val="toc 6"/>
    <w:basedOn w:val="Normal"/>
    <w:next w:val="Normal"/>
    <w:autoRedefine/>
    <w:semiHidden/>
    <w:unhideWhenUsed/>
    <w:rsid w:val="006A5120"/>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6A5120"/>
    <w:pPr>
      <w:spacing w:after="0"/>
      <w:ind w:left="1440"/>
      <w:jc w:val="left"/>
    </w:pPr>
  </w:style>
  <w:style w:type="paragraph" w:styleId="TOC8">
    <w:name w:val="toc 8"/>
    <w:basedOn w:val="Normal"/>
    <w:next w:val="Normal"/>
    <w:autoRedefine/>
    <w:semiHidden/>
    <w:unhideWhenUsed/>
    <w:rsid w:val="006A5120"/>
    <w:pPr>
      <w:spacing w:after="0"/>
      <w:ind w:left="1680"/>
      <w:jc w:val="left"/>
    </w:pPr>
  </w:style>
  <w:style w:type="paragraph" w:styleId="TOC9">
    <w:name w:val="toc 9"/>
    <w:basedOn w:val="Normal"/>
    <w:next w:val="Normal"/>
    <w:autoRedefine/>
    <w:semiHidden/>
    <w:unhideWhenUsed/>
    <w:rsid w:val="006A5120"/>
    <w:pPr>
      <w:spacing w:before="300" w:after="300"/>
    </w:pPr>
    <w:rPr>
      <w:caps/>
      <w:sz w:val="20"/>
    </w:rPr>
  </w:style>
  <w:style w:type="paragraph" w:customStyle="1" w:styleId="Equation">
    <w:name w:val="Equation"/>
    <w:basedOn w:val="Normal"/>
    <w:rsid w:val="006A5120"/>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rsid w:val="006A5120"/>
    <w:pPr>
      <w:pageBreakBefore/>
      <w:overflowPunct w:val="0"/>
      <w:autoSpaceDE w:val="0"/>
      <w:autoSpaceDN w:val="0"/>
      <w:adjustRightInd w:val="0"/>
      <w:textAlignment w:val="baseline"/>
    </w:pPr>
  </w:style>
  <w:style w:type="paragraph" w:customStyle="1" w:styleId="Append-title0">
    <w:name w:val="Append-title"/>
    <w:basedOn w:val="Normal"/>
    <w:rsid w:val="006A512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Captiontitlenotbold">
    <w:name w:val="Caption title not bold"/>
    <w:basedOn w:val="Normal"/>
    <w:next w:val="Normal"/>
    <w:rsid w:val="006A5120"/>
    <w:pPr>
      <w:ind w:firstLine="288"/>
    </w:pPr>
    <w:rPr>
      <w:sz w:val="22"/>
      <w:szCs w:val="22"/>
    </w:rPr>
  </w:style>
  <w:style w:type="character" w:customStyle="1" w:styleId="CaptiontitleChar">
    <w:name w:val="Caption title Char"/>
    <w:basedOn w:val="DefaultParagraphFont"/>
    <w:link w:val="Captiontitle"/>
    <w:rsid w:val="006A5120"/>
    <w:rPr>
      <w:sz w:val="22"/>
      <w:szCs w:val="24"/>
    </w:rPr>
  </w:style>
  <w:style w:type="paragraph" w:customStyle="1" w:styleId="AppenidixHeading2">
    <w:name w:val="Appenidix Heading 2"/>
    <w:basedOn w:val="Normal"/>
    <w:next w:val="Normal"/>
    <w:rsid w:val="006A5120"/>
    <w:rPr>
      <w:rFonts w:ascii="Times New Roman Bold" w:hAnsi="Times New Roman Bold"/>
      <w:b/>
      <w:smallCaps/>
      <w:sz w:val="28"/>
    </w:rPr>
  </w:style>
  <w:style w:type="character" w:customStyle="1" w:styleId="Heading9Char">
    <w:name w:val="Heading 9 Char"/>
    <w:basedOn w:val="DefaultParagraphFont"/>
    <w:link w:val="Heading9"/>
    <w:rsid w:val="006A5120"/>
    <w:rPr>
      <w:rFonts w:ascii="Arial" w:hAnsi="Arial" w:cs="Arial"/>
      <w:sz w:val="22"/>
      <w:szCs w:val="22"/>
    </w:rPr>
  </w:style>
  <w:style w:type="paragraph" w:customStyle="1" w:styleId="SectionHeading">
    <w:name w:val="Section Heading"/>
    <w:basedOn w:val="Heading6"/>
    <w:next w:val="Heading1"/>
    <w:link w:val="SectionHeadingChar"/>
    <w:autoRedefine/>
    <w:rsid w:val="006A5120"/>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6A5120"/>
    <w:rPr>
      <w:rFonts w:ascii="Times New Roman Bold" w:hAnsi="Times New Roman Bold" w:cs="Arial"/>
      <w:bCs/>
      <w:caps/>
      <w:sz w:val="36"/>
      <w:szCs w:val="22"/>
    </w:rPr>
  </w:style>
  <w:style w:type="character" w:customStyle="1" w:styleId="Heading1Char">
    <w:name w:val="Heading 1 Char"/>
    <w:basedOn w:val="DefaultParagraphFont"/>
    <w:link w:val="Heading1"/>
    <w:uiPriority w:val="9"/>
    <w:rsid w:val="006A5120"/>
    <w:rPr>
      <w:rFonts w:ascii="Times New Roman Bold" w:hAnsi="Times New Roman Bold"/>
      <w:b/>
      <w:caps/>
      <w:sz w:val="32"/>
    </w:rPr>
  </w:style>
  <w:style w:type="paragraph" w:customStyle="1" w:styleId="OPPLANHEADING">
    <w:name w:val="OP PLAN HEADING"/>
    <w:basedOn w:val="Heading1"/>
    <w:next w:val="Normal"/>
    <w:rsid w:val="006A5120"/>
  </w:style>
  <w:style w:type="character" w:styleId="CommentReference">
    <w:name w:val="annotation reference"/>
    <w:basedOn w:val="DefaultParagraphFont"/>
    <w:semiHidden/>
    <w:unhideWhenUsed/>
    <w:rsid w:val="006A5120"/>
    <w:rPr>
      <w:sz w:val="16"/>
      <w:szCs w:val="16"/>
    </w:rPr>
  </w:style>
  <w:style w:type="paragraph" w:customStyle="1" w:styleId="tablerow0">
    <w:name w:val="table row"/>
    <w:basedOn w:val="Normal"/>
    <w:rsid w:val="006A5120"/>
    <w:pPr>
      <w:spacing w:before="20" w:after="0"/>
    </w:pPr>
    <w:rPr>
      <w:sz w:val="20"/>
    </w:rPr>
  </w:style>
  <w:style w:type="paragraph" w:styleId="PlainText">
    <w:name w:val="Plain Text"/>
    <w:basedOn w:val="Normal"/>
    <w:unhideWhenUsed/>
    <w:rsid w:val="006A5120"/>
    <w:rPr>
      <w:rFonts w:ascii="Courier New" w:hAnsi="Courier New" w:cs="Courier New"/>
      <w:sz w:val="20"/>
      <w:szCs w:val="20"/>
    </w:rPr>
  </w:style>
  <w:style w:type="paragraph" w:customStyle="1" w:styleId="ref-Cited">
    <w:name w:val="ref-Cited"/>
    <w:basedOn w:val="Normal"/>
    <w:rsid w:val="006A5120"/>
    <w:pPr>
      <w:keepLines/>
      <w:suppressAutoHyphens/>
      <w:ind w:left="288" w:hanging="288"/>
    </w:pPr>
    <w:rPr>
      <w:sz w:val="20"/>
      <w:szCs w:val="20"/>
    </w:rPr>
  </w:style>
  <w:style w:type="paragraph" w:customStyle="1" w:styleId="RefCited">
    <w:name w:val="Ref Cited"/>
    <w:rsid w:val="006A5120"/>
    <w:pPr>
      <w:keepLines/>
      <w:widowControl w:val="0"/>
      <w:spacing w:line="240" w:lineRule="exact"/>
      <w:ind w:left="720" w:hanging="720"/>
      <w:jc w:val="both"/>
    </w:pPr>
  </w:style>
  <w:style w:type="paragraph" w:styleId="CommentText">
    <w:name w:val="annotation text"/>
    <w:basedOn w:val="Normal"/>
    <w:link w:val="CommentTextChar"/>
    <w:unhideWhenUsed/>
    <w:rsid w:val="006A5120"/>
    <w:rPr>
      <w:sz w:val="20"/>
      <w:szCs w:val="20"/>
    </w:rPr>
  </w:style>
  <w:style w:type="paragraph" w:styleId="FootnoteText">
    <w:name w:val="footnote text"/>
    <w:basedOn w:val="Normal"/>
    <w:link w:val="FootnoteTextChar"/>
    <w:uiPriority w:val="9"/>
    <w:unhideWhenUsed/>
    <w:qFormat/>
    <w:rsid w:val="006A5120"/>
    <w:pPr>
      <w:tabs>
        <w:tab w:val="left" w:pos="216"/>
      </w:tabs>
      <w:spacing w:before="20" w:after="20"/>
      <w:ind w:left="216" w:hanging="216"/>
    </w:pPr>
    <w:rPr>
      <w:sz w:val="16"/>
      <w:szCs w:val="16"/>
    </w:rPr>
  </w:style>
  <w:style w:type="paragraph" w:customStyle="1" w:styleId="Bullet1">
    <w:name w:val="Bullet 1"/>
    <w:basedOn w:val="Normal"/>
    <w:rsid w:val="006A5120"/>
    <w:pPr>
      <w:ind w:left="288" w:hanging="288"/>
    </w:pPr>
  </w:style>
  <w:style w:type="paragraph" w:customStyle="1" w:styleId="Bullet2">
    <w:name w:val="Bullet 2"/>
    <w:basedOn w:val="Normal"/>
    <w:rsid w:val="006A5120"/>
    <w:pPr>
      <w:ind w:left="648" w:hanging="288"/>
    </w:pPr>
  </w:style>
  <w:style w:type="character" w:styleId="EndnoteReference">
    <w:name w:val="endnote reference"/>
    <w:basedOn w:val="DefaultParagraphFont"/>
    <w:semiHidden/>
    <w:unhideWhenUsed/>
    <w:rsid w:val="006A5120"/>
    <w:rPr>
      <w:vertAlign w:val="superscript"/>
    </w:rPr>
  </w:style>
  <w:style w:type="paragraph" w:styleId="Index1">
    <w:name w:val="index 1"/>
    <w:basedOn w:val="Normal"/>
    <w:next w:val="Normal"/>
    <w:autoRedefine/>
    <w:semiHidden/>
    <w:unhideWhenUsed/>
    <w:rsid w:val="006A5120"/>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6A5120"/>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6A5120"/>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6A5120"/>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6A5120"/>
    <w:pPr>
      <w:spacing w:before="240"/>
      <w:jc w:val="center"/>
    </w:pPr>
    <w:rPr>
      <w:b/>
      <w:bCs/>
      <w:sz w:val="26"/>
      <w:szCs w:val="26"/>
    </w:rPr>
  </w:style>
  <w:style w:type="paragraph" w:customStyle="1" w:styleId="List-Header">
    <w:name w:val="List-Header"/>
    <w:basedOn w:val="Normal"/>
    <w:next w:val="List-Page"/>
    <w:rsid w:val="006A5120"/>
    <w:pPr>
      <w:spacing w:after="0"/>
      <w:jc w:val="center"/>
    </w:pPr>
    <w:rPr>
      <w:b/>
      <w:bCs/>
      <w:sz w:val="32"/>
      <w:szCs w:val="32"/>
    </w:rPr>
  </w:style>
  <w:style w:type="paragraph" w:customStyle="1" w:styleId="Normal-KeepLine">
    <w:name w:val="Normal-Keep Line"/>
    <w:basedOn w:val="Normal"/>
    <w:rsid w:val="006A5120"/>
    <w:pPr>
      <w:keepLines/>
    </w:pPr>
  </w:style>
  <w:style w:type="paragraph" w:customStyle="1" w:styleId="Normal-KeepNext">
    <w:name w:val="Normal-Keep Next"/>
    <w:basedOn w:val="Normal"/>
    <w:rsid w:val="006A5120"/>
    <w:pPr>
      <w:keepNext/>
      <w:keepLines/>
    </w:pPr>
  </w:style>
  <w:style w:type="paragraph" w:styleId="TableofAuthorities">
    <w:name w:val="table of authorities"/>
    <w:basedOn w:val="Normal"/>
    <w:semiHidden/>
    <w:unhideWhenUsed/>
    <w:rsid w:val="006A5120"/>
    <w:pPr>
      <w:keepLines/>
      <w:ind w:left="288" w:hanging="288"/>
    </w:pPr>
    <w:rPr>
      <w:sz w:val="20"/>
      <w:szCs w:val="20"/>
    </w:rPr>
  </w:style>
  <w:style w:type="paragraph" w:styleId="TOAHeading">
    <w:name w:val="toa heading"/>
    <w:basedOn w:val="Heading1"/>
    <w:next w:val="Normal"/>
    <w:semiHidden/>
    <w:unhideWhenUsed/>
    <w:rsid w:val="006A5120"/>
    <w:pPr>
      <w:tabs>
        <w:tab w:val="right" w:leader="dot" w:pos="4464"/>
      </w:tabs>
      <w:outlineLvl w:val="9"/>
    </w:pPr>
  </w:style>
  <w:style w:type="paragraph" w:customStyle="1" w:styleId="StyleTableofFiguresLeft046Firstline0">
    <w:name w:val="Style Table of Figures + Left:  0.46&quot; First line:  0&quot;"/>
    <w:basedOn w:val="TableofFigures"/>
    <w:rsid w:val="006A5120"/>
    <w:pPr>
      <w:ind w:left="666" w:firstLine="0"/>
    </w:pPr>
  </w:style>
  <w:style w:type="paragraph" w:styleId="BlockText">
    <w:name w:val="Block Text"/>
    <w:basedOn w:val="Normal"/>
    <w:uiPriority w:val="9"/>
    <w:unhideWhenUsed/>
    <w:qFormat/>
    <w:rsid w:val="006A5120"/>
    <w:pPr>
      <w:ind w:left="432" w:right="432"/>
    </w:pPr>
  </w:style>
  <w:style w:type="paragraph" w:styleId="CommentSubject">
    <w:name w:val="annotation subject"/>
    <w:basedOn w:val="CommentText"/>
    <w:next w:val="CommentText"/>
    <w:link w:val="CommentSubjectChar"/>
    <w:semiHidden/>
    <w:unhideWhenUsed/>
    <w:rsid w:val="006A5120"/>
    <w:rPr>
      <w:b/>
      <w:bCs/>
    </w:rPr>
  </w:style>
  <w:style w:type="paragraph" w:customStyle="1" w:styleId="Normal-15">
    <w:name w:val="Normal-1.5"/>
    <w:basedOn w:val="Normal"/>
    <w:next w:val="Normal"/>
    <w:rsid w:val="006A5120"/>
    <w:pPr>
      <w:suppressAutoHyphens/>
      <w:spacing w:line="360" w:lineRule="auto"/>
    </w:pPr>
    <w:rPr>
      <w:szCs w:val="20"/>
    </w:rPr>
  </w:style>
  <w:style w:type="paragraph" w:customStyle="1" w:styleId="Default">
    <w:name w:val="Default"/>
    <w:rsid w:val="006A512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6A512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6A5120"/>
    <w:pPr>
      <w:pBdr>
        <w:bottom w:val="none" w:sz="0" w:space="0" w:color="auto"/>
      </w:pBdr>
      <w:jc w:val="center"/>
    </w:pPr>
  </w:style>
  <w:style w:type="paragraph" w:customStyle="1" w:styleId="OpPlanprojecttitle">
    <w:name w:val="Op Plan project title"/>
    <w:basedOn w:val="TitlePg-Title"/>
    <w:next w:val="Normal"/>
    <w:rsid w:val="006A5120"/>
    <w:pPr>
      <w:spacing w:before="240"/>
    </w:pPr>
  </w:style>
  <w:style w:type="paragraph" w:customStyle="1" w:styleId="Opplanpersonnel">
    <w:name w:val="Op plan personnel"/>
    <w:basedOn w:val="Normal"/>
    <w:rsid w:val="006A5120"/>
    <w:pPr>
      <w:ind w:left="720"/>
    </w:pPr>
    <w:rPr>
      <w:rFonts w:ascii="Times New Roman Bold" w:hAnsi="Times New Roman Bold"/>
      <w:b/>
    </w:rPr>
  </w:style>
  <w:style w:type="paragraph" w:customStyle="1" w:styleId="FootnoteReference1">
    <w:name w:val="Footnote Reference1"/>
    <w:basedOn w:val="Table-Footnote"/>
    <w:rsid w:val="006A5120"/>
    <w:rPr>
      <w:vertAlign w:val="superscript"/>
    </w:rPr>
  </w:style>
  <w:style w:type="character" w:customStyle="1" w:styleId="OEOPg-OEOChar">
    <w:name w:val="OEO Pg-OEO Char"/>
    <w:basedOn w:val="DefaultParagraphFont"/>
    <w:link w:val="OEOPg-OEO"/>
    <w:rsid w:val="006A5120"/>
  </w:style>
  <w:style w:type="character" w:customStyle="1" w:styleId="CaptionChar">
    <w:name w:val="Caption Char"/>
    <w:basedOn w:val="DefaultParagraphFont"/>
    <w:link w:val="Caption"/>
    <w:rsid w:val="006A5120"/>
    <w:rPr>
      <w:sz w:val="22"/>
    </w:rPr>
  </w:style>
  <w:style w:type="character" w:customStyle="1" w:styleId="CaptiontitleChar1">
    <w:name w:val="Caption title Char1"/>
    <w:basedOn w:val="CaptionChar"/>
    <w:rsid w:val="006A5120"/>
    <w:rPr>
      <w:rFonts w:ascii="Times New Roman Bold" w:hAnsi="Times New Roman Bold"/>
      <w:b/>
      <w:bCs/>
      <w:sz w:val="22"/>
    </w:rPr>
  </w:style>
  <w:style w:type="paragraph" w:customStyle="1" w:styleId="Caption-Title">
    <w:name w:val="Caption-Title"/>
    <w:next w:val="Normal"/>
    <w:link w:val="Caption-TitleChar"/>
    <w:rsid w:val="006A5120"/>
    <w:pPr>
      <w:keepNext/>
      <w:keepLines/>
      <w:spacing w:after="180"/>
    </w:pPr>
  </w:style>
  <w:style w:type="character" w:customStyle="1" w:styleId="Caption-TitleChar">
    <w:name w:val="Caption-Title Char"/>
    <w:basedOn w:val="DefaultParagraphFont"/>
    <w:link w:val="Caption-Title"/>
    <w:rsid w:val="006A5120"/>
  </w:style>
  <w:style w:type="paragraph" w:customStyle="1" w:styleId="Heading1chapter1">
    <w:name w:val="Heading 1 chapter 1"/>
    <w:basedOn w:val="Heading1"/>
    <w:next w:val="Normal"/>
    <w:rsid w:val="00F4362F"/>
  </w:style>
  <w:style w:type="paragraph" w:customStyle="1" w:styleId="Heading1chapter2">
    <w:name w:val="Heading 1 chapter 2"/>
    <w:basedOn w:val="Heading1"/>
    <w:rsid w:val="00F4362F"/>
  </w:style>
  <w:style w:type="paragraph" w:customStyle="1" w:styleId="heading1chapter3">
    <w:name w:val="heading 1 chapter 3"/>
    <w:basedOn w:val="Heading1"/>
    <w:rsid w:val="00F4362F"/>
  </w:style>
  <w:style w:type="paragraph" w:customStyle="1" w:styleId="heading2chapter1">
    <w:name w:val="heading 2 chapter 1"/>
    <w:basedOn w:val="Heading2"/>
    <w:rsid w:val="00F4362F"/>
  </w:style>
  <w:style w:type="paragraph" w:customStyle="1" w:styleId="Heading2Chapter2">
    <w:name w:val="Heading 2 Chapter 2"/>
    <w:basedOn w:val="Heading2"/>
    <w:rsid w:val="00F4362F"/>
  </w:style>
  <w:style w:type="paragraph" w:customStyle="1" w:styleId="Heading2Chapter3">
    <w:name w:val="Heading 2 Chapter 3"/>
    <w:basedOn w:val="Heading2"/>
    <w:rsid w:val="00F4362F"/>
  </w:style>
  <w:style w:type="paragraph" w:customStyle="1" w:styleId="Heading3Chapter1">
    <w:name w:val="Heading 3 Chapter 1"/>
    <w:basedOn w:val="Heading3"/>
    <w:rsid w:val="00F4362F"/>
  </w:style>
  <w:style w:type="paragraph" w:customStyle="1" w:styleId="Heading3Chapter2">
    <w:name w:val="Heading 3 Chapter 2"/>
    <w:basedOn w:val="Heading3"/>
    <w:rsid w:val="00F4362F"/>
  </w:style>
  <w:style w:type="paragraph" w:customStyle="1" w:styleId="Heading3Chapter3">
    <w:name w:val="Heading 3 Chapter 3"/>
    <w:basedOn w:val="Heading3"/>
    <w:rsid w:val="00F4362F"/>
  </w:style>
  <w:style w:type="paragraph" w:customStyle="1" w:styleId="AppendCoverChapter1">
    <w:name w:val="Append Cover Chapter 1"/>
    <w:basedOn w:val="Append-Cover"/>
    <w:rsid w:val="00F4362F"/>
  </w:style>
  <w:style w:type="paragraph" w:customStyle="1" w:styleId="AppendCoverChapter2">
    <w:name w:val="Append Cover Chapter 2"/>
    <w:basedOn w:val="Append-Cover"/>
    <w:rsid w:val="00F4362F"/>
  </w:style>
  <w:style w:type="paragraph" w:customStyle="1" w:styleId="AppendCoverChapter3">
    <w:name w:val="Append Cover Chapter 3"/>
    <w:basedOn w:val="Append-Cover"/>
    <w:rsid w:val="00F4362F"/>
  </w:style>
  <w:style w:type="paragraph" w:customStyle="1" w:styleId="Heading4Chapter1">
    <w:name w:val="Heading 4 Chapter 1"/>
    <w:basedOn w:val="Heading4"/>
    <w:rsid w:val="00F4362F"/>
  </w:style>
  <w:style w:type="paragraph" w:customStyle="1" w:styleId="Heading4chapter3">
    <w:name w:val="Heading 4 chapter 3"/>
    <w:basedOn w:val="Heading4"/>
    <w:rsid w:val="00F4362F"/>
  </w:style>
  <w:style w:type="paragraph" w:customStyle="1" w:styleId="Heading4Chapter2">
    <w:name w:val="Heading 4 Chapter 2"/>
    <w:basedOn w:val="Heading4"/>
    <w:rsid w:val="00F4362F"/>
  </w:style>
  <w:style w:type="character" w:customStyle="1" w:styleId="FooterChar">
    <w:name w:val="Footer Char"/>
    <w:basedOn w:val="DefaultParagraphFont"/>
    <w:link w:val="Footer"/>
    <w:uiPriority w:val="99"/>
    <w:rsid w:val="003C0487"/>
    <w:rPr>
      <w:sz w:val="24"/>
    </w:rPr>
  </w:style>
  <w:style w:type="character" w:customStyle="1" w:styleId="HeaderChar">
    <w:name w:val="Header Char"/>
    <w:basedOn w:val="DefaultParagraphFont"/>
    <w:link w:val="Header"/>
    <w:uiPriority w:val="99"/>
    <w:rsid w:val="003C0487"/>
    <w:rPr>
      <w:sz w:val="24"/>
    </w:rPr>
  </w:style>
  <w:style w:type="character" w:customStyle="1" w:styleId="TitleChar">
    <w:name w:val="Title Char"/>
    <w:basedOn w:val="DefaultParagraphFont"/>
    <w:link w:val="Title"/>
    <w:rsid w:val="003C0487"/>
    <w:rPr>
      <w:b/>
    </w:rPr>
  </w:style>
  <w:style w:type="paragraph" w:styleId="BodyTextIndent">
    <w:name w:val="Body Text Indent"/>
    <w:basedOn w:val="Normal"/>
    <w:link w:val="BodyTextIndentChar"/>
    <w:unhideWhenUsed/>
    <w:rsid w:val="006A5120"/>
    <w:pPr>
      <w:ind w:left="360"/>
    </w:pPr>
  </w:style>
  <w:style w:type="character" w:customStyle="1" w:styleId="BodyTextIndentChar">
    <w:name w:val="Body Text Indent Char"/>
    <w:basedOn w:val="DefaultParagraphFont"/>
    <w:link w:val="BodyTextIndent"/>
    <w:rsid w:val="006A5120"/>
    <w:rPr>
      <w:sz w:val="24"/>
      <w:szCs w:val="24"/>
    </w:rPr>
  </w:style>
  <w:style w:type="paragraph" w:styleId="Subtitle">
    <w:name w:val="Subtitle"/>
    <w:basedOn w:val="Normal"/>
    <w:link w:val="SubtitleChar"/>
    <w:unhideWhenUsed/>
    <w:qFormat/>
    <w:rsid w:val="006A5120"/>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6A5120"/>
    <w:rPr>
      <w:b/>
      <w:bCs/>
      <w:i/>
      <w:iCs/>
      <w:spacing w:val="-3"/>
      <w:sz w:val="24"/>
    </w:rPr>
  </w:style>
  <w:style w:type="paragraph" w:styleId="BodyTextIndent2">
    <w:name w:val="Body Text Indent 2"/>
    <w:basedOn w:val="Normal"/>
    <w:link w:val="BodyTextIndent2Char"/>
    <w:unhideWhenUsed/>
    <w:rsid w:val="006A5120"/>
    <w:pPr>
      <w:spacing w:line="480" w:lineRule="auto"/>
      <w:ind w:left="360"/>
    </w:pPr>
  </w:style>
  <w:style w:type="character" w:customStyle="1" w:styleId="BodyTextIndent2Char">
    <w:name w:val="Body Text Indent 2 Char"/>
    <w:basedOn w:val="DefaultParagraphFont"/>
    <w:link w:val="BodyTextIndent2"/>
    <w:rsid w:val="006A5120"/>
    <w:rPr>
      <w:sz w:val="24"/>
      <w:szCs w:val="24"/>
    </w:rPr>
  </w:style>
  <w:style w:type="paragraph" w:styleId="BodyTextIndent3">
    <w:name w:val="Body Text Indent 3"/>
    <w:basedOn w:val="Normal"/>
    <w:link w:val="BodyTextIndent3Char"/>
    <w:unhideWhenUsed/>
    <w:rsid w:val="006A5120"/>
    <w:pPr>
      <w:ind w:left="360"/>
    </w:pPr>
    <w:rPr>
      <w:sz w:val="16"/>
      <w:szCs w:val="16"/>
    </w:rPr>
  </w:style>
  <w:style w:type="character" w:customStyle="1" w:styleId="BodyTextIndent3Char">
    <w:name w:val="Body Text Indent 3 Char"/>
    <w:basedOn w:val="DefaultParagraphFont"/>
    <w:link w:val="BodyTextIndent3"/>
    <w:rsid w:val="006A5120"/>
    <w:rPr>
      <w:sz w:val="16"/>
      <w:szCs w:val="16"/>
    </w:rPr>
  </w:style>
  <w:style w:type="character" w:styleId="Strong">
    <w:name w:val="Strong"/>
    <w:basedOn w:val="DefaultParagraphFont"/>
    <w:uiPriority w:val="22"/>
    <w:unhideWhenUsed/>
    <w:qFormat/>
    <w:rsid w:val="006A5120"/>
    <w:rPr>
      <w:b/>
      <w:bCs/>
    </w:rPr>
  </w:style>
  <w:style w:type="paragraph" w:styleId="NormalWeb">
    <w:name w:val="Normal (Web)"/>
    <w:basedOn w:val="Normal"/>
    <w:uiPriority w:val="99"/>
    <w:unhideWhenUsed/>
    <w:rsid w:val="006A5120"/>
    <w:pPr>
      <w:spacing w:before="100" w:beforeAutospacing="1" w:after="100" w:afterAutospacing="1"/>
      <w:jc w:val="left"/>
    </w:pPr>
    <w:rPr>
      <w:rFonts w:ascii="Arial Unicode MS" w:eastAsia="Arial Unicode MS" w:hAnsi="Arial Unicode MS" w:cs="Arial Unicode MS"/>
    </w:rPr>
  </w:style>
  <w:style w:type="paragraph" w:styleId="BalloonText">
    <w:name w:val="Balloon Text"/>
    <w:basedOn w:val="Normal"/>
    <w:link w:val="BalloonTextChar"/>
    <w:unhideWhenUsed/>
    <w:rsid w:val="006A5120"/>
    <w:rPr>
      <w:rFonts w:ascii="Tahoma" w:hAnsi="Tahoma" w:cs="Tahoma"/>
      <w:sz w:val="16"/>
      <w:szCs w:val="16"/>
    </w:rPr>
  </w:style>
  <w:style w:type="character" w:customStyle="1" w:styleId="BalloonTextChar">
    <w:name w:val="Balloon Text Char"/>
    <w:basedOn w:val="DefaultParagraphFont"/>
    <w:link w:val="BalloonText"/>
    <w:rsid w:val="006A5120"/>
    <w:rPr>
      <w:rFonts w:ascii="Tahoma" w:hAnsi="Tahoma" w:cs="Tahoma"/>
      <w:sz w:val="16"/>
      <w:szCs w:val="16"/>
    </w:rPr>
  </w:style>
  <w:style w:type="paragraph" w:customStyle="1" w:styleId="TOCtitle">
    <w:name w:val="TOC title"/>
    <w:basedOn w:val="Normal"/>
    <w:next w:val="Normal"/>
    <w:rsid w:val="006A5120"/>
    <w:pPr>
      <w:spacing w:after="360"/>
      <w:jc w:val="center"/>
    </w:pPr>
    <w:rPr>
      <w:b/>
      <w:caps/>
      <w:szCs w:val="20"/>
      <w:lang w:val="en-GB"/>
    </w:rPr>
  </w:style>
  <w:style w:type="paragraph" w:customStyle="1" w:styleId="Byline">
    <w:name w:val="Byline"/>
    <w:basedOn w:val="BodyText"/>
    <w:rsid w:val="006A5120"/>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6A5120"/>
    <w:pPr>
      <w:spacing w:after="0"/>
      <w:ind w:left="720"/>
    </w:pPr>
    <w:rPr>
      <w:szCs w:val="20"/>
      <w:lang w:val="en-GB"/>
    </w:rPr>
  </w:style>
  <w:style w:type="paragraph" w:customStyle="1" w:styleId="Indent3">
    <w:name w:val="Indent 3"/>
    <w:basedOn w:val="Indent2"/>
    <w:rsid w:val="006A5120"/>
    <w:pPr>
      <w:ind w:left="1440"/>
    </w:pPr>
  </w:style>
  <w:style w:type="character" w:customStyle="1" w:styleId="Lanastyle">
    <w:name w:val="Lana style"/>
    <w:basedOn w:val="DefaultParagraphFont"/>
    <w:rsid w:val="006A5120"/>
    <w:rPr>
      <w:rFonts w:ascii="Tahoma" w:hAnsi="Tahoma"/>
      <w:color w:val="auto"/>
      <w:sz w:val="24"/>
    </w:rPr>
  </w:style>
  <w:style w:type="paragraph" w:customStyle="1" w:styleId="Level1">
    <w:name w:val="Level 1"/>
    <w:basedOn w:val="Normal"/>
    <w:rsid w:val="006A5120"/>
    <w:pPr>
      <w:widowControl w:val="0"/>
      <w:spacing w:after="0"/>
      <w:jc w:val="left"/>
    </w:pPr>
    <w:rPr>
      <w:szCs w:val="20"/>
    </w:rPr>
  </w:style>
  <w:style w:type="paragraph" w:customStyle="1" w:styleId="xl30">
    <w:name w:val="xl30"/>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6A5120"/>
    <w:pPr>
      <w:spacing w:before="100" w:beforeAutospacing="1" w:after="100" w:afterAutospacing="1"/>
      <w:jc w:val="left"/>
    </w:pPr>
    <w:rPr>
      <w:rFonts w:eastAsia="Arial Unicode MS"/>
      <w:sz w:val="22"/>
      <w:szCs w:val="22"/>
    </w:rPr>
  </w:style>
  <w:style w:type="paragraph" w:customStyle="1" w:styleId="xl25">
    <w:name w:val="xl25"/>
    <w:basedOn w:val="Normal"/>
    <w:rsid w:val="006A5120"/>
    <w:pPr>
      <w:spacing w:before="100" w:beforeAutospacing="1" w:after="100" w:afterAutospacing="1"/>
      <w:jc w:val="center"/>
    </w:pPr>
    <w:rPr>
      <w:rFonts w:eastAsia="Arial Unicode MS"/>
      <w:sz w:val="22"/>
      <w:szCs w:val="22"/>
    </w:rPr>
  </w:style>
  <w:style w:type="paragraph" w:customStyle="1" w:styleId="xl26">
    <w:name w:val="xl26"/>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6A5120"/>
    <w:pPr>
      <w:spacing w:before="100" w:beforeAutospacing="1" w:after="100" w:afterAutospacing="1"/>
      <w:jc w:val="center"/>
    </w:pPr>
    <w:rPr>
      <w:rFonts w:eastAsia="Arial Unicode MS"/>
      <w:sz w:val="22"/>
      <w:szCs w:val="22"/>
    </w:rPr>
  </w:style>
  <w:style w:type="paragraph" w:customStyle="1" w:styleId="xl28">
    <w:name w:val="xl28"/>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6A5120"/>
    <w:pPr>
      <w:spacing w:before="100" w:beforeAutospacing="1" w:after="100" w:afterAutospacing="1"/>
      <w:jc w:val="left"/>
    </w:pPr>
    <w:rPr>
      <w:rFonts w:eastAsia="Arial Unicode MS"/>
      <w:sz w:val="22"/>
      <w:szCs w:val="22"/>
    </w:rPr>
  </w:style>
  <w:style w:type="paragraph" w:customStyle="1" w:styleId="xl31">
    <w:name w:val="xl31"/>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6A5120"/>
    <w:pPr>
      <w:spacing w:after="360" w:line="480" w:lineRule="exact"/>
      <w:jc w:val="center"/>
    </w:pPr>
    <w:rPr>
      <w:rFonts w:ascii="Bookman" w:hAnsi="Bookman"/>
      <w:b/>
      <w:sz w:val="28"/>
    </w:rPr>
  </w:style>
  <w:style w:type="paragraph" w:customStyle="1" w:styleId="level10">
    <w:name w:val="_level1"/>
    <w:basedOn w:val="Normal"/>
    <w:semiHidden/>
    <w:unhideWhenUsed/>
    <w:rsid w:val="006A512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6A5120"/>
    <w:pPr>
      <w:tabs>
        <w:tab w:val="left" w:pos="-720"/>
      </w:tabs>
      <w:suppressAutoHyphens/>
    </w:pPr>
    <w:rPr>
      <w:rFonts w:ascii="CG Times" w:hAnsi="CG Times"/>
      <w:b/>
      <w:sz w:val="24"/>
    </w:rPr>
  </w:style>
  <w:style w:type="character" w:customStyle="1" w:styleId="BodyTextChar">
    <w:name w:val="Body Text Char"/>
    <w:basedOn w:val="DefaultParagraphFont"/>
    <w:rsid w:val="006A5120"/>
    <w:rPr>
      <w:spacing w:val="-3"/>
      <w:sz w:val="24"/>
      <w:lang w:val="en-US" w:eastAsia="en-US" w:bidi="ar-SA"/>
    </w:rPr>
  </w:style>
  <w:style w:type="paragraph" w:customStyle="1" w:styleId="MELEGRAM">
    <w:name w:val="MELEGRAM"/>
    <w:basedOn w:val="Normal"/>
    <w:rsid w:val="006A5120"/>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6A5120"/>
    <w:rPr>
      <w:sz w:val="24"/>
      <w:lang w:val="en-US" w:eastAsia="en-US" w:bidi="ar-SA"/>
    </w:rPr>
  </w:style>
  <w:style w:type="paragraph" w:customStyle="1" w:styleId="appendixa">
    <w:name w:val="appendix_a"/>
    <w:basedOn w:val="Normal"/>
    <w:rsid w:val="006A5120"/>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6A5120"/>
    <w:rPr>
      <w:spacing w:val="-3"/>
      <w:sz w:val="24"/>
      <w:lang w:val="en-US" w:eastAsia="en-US" w:bidi="ar-SA"/>
    </w:rPr>
  </w:style>
  <w:style w:type="paragraph" w:customStyle="1" w:styleId="lit-cited0">
    <w:name w:val="lit-cited"/>
    <w:basedOn w:val="Normal"/>
    <w:rsid w:val="006A5120"/>
    <w:pPr>
      <w:ind w:left="288" w:hanging="288"/>
    </w:pPr>
    <w:rPr>
      <w:sz w:val="20"/>
      <w:szCs w:val="20"/>
    </w:rPr>
  </w:style>
  <w:style w:type="paragraph" w:styleId="ListParagraph">
    <w:name w:val="List Paragraph"/>
    <w:basedOn w:val="Normal"/>
    <w:uiPriority w:val="34"/>
    <w:qFormat/>
    <w:rsid w:val="007E7FC9"/>
    <w:pPr>
      <w:ind w:left="720"/>
      <w:contextualSpacing/>
    </w:pPr>
  </w:style>
  <w:style w:type="character" w:customStyle="1" w:styleId="Heading2Char">
    <w:name w:val="Heading 2 Char"/>
    <w:basedOn w:val="DefaultParagraphFont"/>
    <w:link w:val="Heading2"/>
    <w:uiPriority w:val="9"/>
    <w:rsid w:val="00C64739"/>
    <w:rPr>
      <w:rFonts w:ascii="Times New Roman Bold" w:hAnsi="Times New Roman Bold"/>
      <w:b/>
      <w:smallCaps/>
      <w:sz w:val="30"/>
    </w:rPr>
  </w:style>
  <w:style w:type="paragraph" w:customStyle="1" w:styleId="FirstParagraph">
    <w:name w:val="First Paragraph"/>
    <w:basedOn w:val="BodyText"/>
    <w:next w:val="BodyText"/>
    <w:qFormat/>
    <w:rsid w:val="00C64739"/>
    <w:pPr>
      <w:spacing w:before="180" w:after="180"/>
      <w:jc w:val="left"/>
    </w:pPr>
    <w:rPr>
      <w:rFonts w:eastAsiaTheme="minorHAnsi"/>
      <w:sz w:val="24"/>
    </w:rPr>
  </w:style>
  <w:style w:type="paragraph" w:customStyle="1" w:styleId="Compact">
    <w:name w:val="Compact"/>
    <w:basedOn w:val="BodyText"/>
    <w:qFormat/>
    <w:rsid w:val="00C64739"/>
    <w:pPr>
      <w:numPr>
        <w:numId w:val="5"/>
      </w:numPr>
      <w:spacing w:before="36" w:after="36"/>
      <w:jc w:val="left"/>
    </w:pPr>
    <w:rPr>
      <w:rFonts w:eastAsiaTheme="minorHAnsi"/>
      <w:sz w:val="24"/>
    </w:rPr>
  </w:style>
  <w:style w:type="character" w:customStyle="1" w:styleId="st">
    <w:name w:val="st"/>
    <w:basedOn w:val="DefaultParagraphFont"/>
    <w:rsid w:val="00C64739"/>
  </w:style>
  <w:style w:type="character" w:styleId="Emphasis">
    <w:name w:val="Emphasis"/>
    <w:basedOn w:val="DefaultParagraphFont"/>
    <w:uiPriority w:val="20"/>
    <w:qFormat/>
    <w:rsid w:val="00C64739"/>
    <w:rPr>
      <w:i/>
      <w:iCs/>
    </w:rPr>
  </w:style>
  <w:style w:type="paragraph" w:customStyle="1" w:styleId="References">
    <w:name w:val="References"/>
    <w:basedOn w:val="Lit-Cited"/>
    <w:link w:val="ReferencesChar"/>
    <w:qFormat/>
    <w:rsid w:val="00C64739"/>
  </w:style>
  <w:style w:type="character" w:customStyle="1" w:styleId="ReferencesChar">
    <w:name w:val="References Char"/>
    <w:basedOn w:val="DefaultParagraphFont"/>
    <w:link w:val="References"/>
    <w:rsid w:val="00C64739"/>
  </w:style>
  <w:style w:type="character" w:customStyle="1" w:styleId="e24kjd">
    <w:name w:val="e24kjd"/>
    <w:basedOn w:val="DefaultParagraphFont"/>
    <w:rsid w:val="00C64739"/>
  </w:style>
  <w:style w:type="character" w:customStyle="1" w:styleId="CommentTextChar">
    <w:name w:val="Comment Text Char"/>
    <w:basedOn w:val="DefaultParagraphFont"/>
    <w:link w:val="CommentText"/>
    <w:rsid w:val="00C64739"/>
  </w:style>
  <w:style w:type="character" w:styleId="UnresolvedMention">
    <w:name w:val="Unresolved Mention"/>
    <w:basedOn w:val="DefaultParagraphFont"/>
    <w:uiPriority w:val="99"/>
    <w:semiHidden/>
    <w:unhideWhenUsed/>
    <w:rsid w:val="00C64739"/>
    <w:rPr>
      <w:color w:val="605E5C"/>
      <w:shd w:val="clear" w:color="auto" w:fill="E1DFDD"/>
    </w:rPr>
  </w:style>
  <w:style w:type="character" w:customStyle="1" w:styleId="CommentSubjectChar">
    <w:name w:val="Comment Subject Char"/>
    <w:basedOn w:val="CommentTextChar"/>
    <w:link w:val="CommentSubject"/>
    <w:semiHidden/>
    <w:rsid w:val="00C64739"/>
    <w:rPr>
      <w:b/>
      <w:bCs/>
    </w:rPr>
  </w:style>
  <w:style w:type="paragraph" w:styleId="Revision">
    <w:name w:val="Revision"/>
    <w:hidden/>
    <w:uiPriority w:val="99"/>
    <w:semiHidden/>
    <w:rsid w:val="00C64739"/>
    <w:rPr>
      <w:sz w:val="24"/>
      <w:szCs w:val="24"/>
    </w:rPr>
  </w:style>
  <w:style w:type="character" w:styleId="PlaceholderText">
    <w:name w:val="Placeholder Text"/>
    <w:basedOn w:val="DefaultParagraphFont"/>
    <w:uiPriority w:val="99"/>
    <w:semiHidden/>
    <w:rsid w:val="00C64739"/>
    <w:rPr>
      <w:color w:val="808080"/>
    </w:rPr>
  </w:style>
  <w:style w:type="paragraph" w:customStyle="1" w:styleId="Author">
    <w:name w:val="Author"/>
    <w:next w:val="BodyText"/>
    <w:qFormat/>
    <w:rsid w:val="00C64739"/>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C64739"/>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C64739"/>
    <w:rPr>
      <w:rFonts w:asciiTheme="minorHAnsi" w:eastAsiaTheme="minorHAnsi" w:hAnsiTheme="minorHAnsi" w:cstheme="minorBidi"/>
      <w:sz w:val="24"/>
      <w:szCs w:val="24"/>
    </w:rPr>
  </w:style>
  <w:style w:type="paragraph" w:styleId="Bibliography">
    <w:name w:val="Bibliography"/>
    <w:basedOn w:val="Normal"/>
    <w:qFormat/>
    <w:rsid w:val="00C64739"/>
    <w:pPr>
      <w:spacing w:after="200"/>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C64739"/>
    <w:rPr>
      <w:sz w:val="16"/>
      <w:szCs w:val="16"/>
    </w:rPr>
  </w:style>
  <w:style w:type="paragraph" w:customStyle="1" w:styleId="DefinitionTerm">
    <w:name w:val="Definition Term"/>
    <w:basedOn w:val="Normal"/>
    <w:next w:val="Definition"/>
    <w:rsid w:val="00C64739"/>
    <w:pPr>
      <w:keepNext/>
      <w:keepLines/>
      <w:spacing w:after="0"/>
      <w:jc w:val="left"/>
    </w:pPr>
    <w:rPr>
      <w:rFonts w:asciiTheme="minorHAnsi" w:eastAsiaTheme="minorHAnsi" w:hAnsiTheme="minorHAnsi" w:cstheme="minorBidi"/>
      <w:b/>
    </w:rPr>
  </w:style>
  <w:style w:type="paragraph" w:customStyle="1" w:styleId="Definition">
    <w:name w:val="Definition"/>
    <w:basedOn w:val="Normal"/>
    <w:rsid w:val="00C64739"/>
    <w:pPr>
      <w:spacing w:after="200"/>
      <w:jc w:val="left"/>
    </w:pPr>
    <w:rPr>
      <w:rFonts w:asciiTheme="minorHAnsi" w:eastAsiaTheme="minorHAnsi" w:hAnsiTheme="minorHAnsi" w:cstheme="minorBidi"/>
    </w:rPr>
  </w:style>
  <w:style w:type="paragraph" w:customStyle="1" w:styleId="TableCaption">
    <w:name w:val="Table Caption"/>
    <w:basedOn w:val="Caption"/>
    <w:rsid w:val="00C64739"/>
    <w:pPr>
      <w:keepNext/>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ImageCaption">
    <w:name w:val="Image Caption"/>
    <w:basedOn w:val="Caption"/>
    <w:rsid w:val="00C64739"/>
    <w:pPr>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Figure">
    <w:name w:val="Figure"/>
    <w:basedOn w:val="Normal"/>
    <w:rsid w:val="00C64739"/>
    <w:pPr>
      <w:spacing w:after="200"/>
      <w:jc w:val="left"/>
    </w:pPr>
    <w:rPr>
      <w:rFonts w:asciiTheme="minorHAnsi" w:eastAsiaTheme="minorHAnsi" w:hAnsiTheme="minorHAnsi" w:cstheme="minorBidi"/>
    </w:rPr>
  </w:style>
  <w:style w:type="paragraph" w:customStyle="1" w:styleId="FigurewithCaption">
    <w:name w:val="Figure with Caption"/>
    <w:basedOn w:val="Figure"/>
    <w:rsid w:val="00C64739"/>
    <w:pPr>
      <w:keepNext/>
    </w:pPr>
  </w:style>
  <w:style w:type="character" w:customStyle="1" w:styleId="VerbatimChar">
    <w:name w:val="Verbatim Char"/>
    <w:basedOn w:val="CaptionChar"/>
    <w:link w:val="SourceCode"/>
    <w:rsid w:val="00C64739"/>
    <w:rPr>
      <w:rFonts w:ascii="Consolas" w:eastAsia="Cambria" w:hAnsi="Consolas"/>
      <w:b/>
      <w:sz w:val="22"/>
      <w:szCs w:val="22"/>
      <w:shd w:val="clear" w:color="auto" w:fill="F8F8F8"/>
    </w:rPr>
  </w:style>
  <w:style w:type="paragraph" w:styleId="TOCHeading">
    <w:name w:val="TOC Heading"/>
    <w:basedOn w:val="Heading1"/>
    <w:next w:val="BodyText"/>
    <w:uiPriority w:val="39"/>
    <w:unhideWhenUsed/>
    <w:qFormat/>
    <w:rsid w:val="00C64739"/>
    <w:pPr>
      <w:suppressAutoHyphens w:val="0"/>
      <w:spacing w:before="240" w:after="0" w:line="259" w:lineRule="auto"/>
      <w:ind w:left="0" w:right="0"/>
      <w:jc w:val="left"/>
      <w:outlineLvl w:val="9"/>
    </w:pPr>
    <w:rPr>
      <w:rFonts w:asciiTheme="majorHAnsi" w:eastAsiaTheme="majorEastAsia" w:hAnsiTheme="majorHAnsi" w:cstheme="majorBidi"/>
      <w:b w:val="0"/>
      <w:caps w:val="0"/>
      <w:color w:val="365F91" w:themeColor="accent1" w:themeShade="BF"/>
      <w:szCs w:val="32"/>
    </w:rPr>
  </w:style>
  <w:style w:type="paragraph" w:customStyle="1" w:styleId="SourceCode">
    <w:name w:val="Source Code"/>
    <w:basedOn w:val="Normal"/>
    <w:link w:val="VerbatimChar"/>
    <w:rsid w:val="00C64739"/>
    <w:pPr>
      <w:shd w:val="clear" w:color="auto" w:fill="F8F8F8"/>
      <w:wordWrap w:val="0"/>
      <w:spacing w:after="200"/>
      <w:jc w:val="left"/>
    </w:pPr>
    <w:rPr>
      <w:rFonts w:ascii="Consolas" w:eastAsia="Cambria" w:hAnsi="Consolas"/>
      <w:b/>
      <w:sz w:val="22"/>
      <w:szCs w:val="22"/>
    </w:rPr>
  </w:style>
  <w:style w:type="character" w:customStyle="1" w:styleId="KeywordTok">
    <w:name w:val="KeywordTok"/>
    <w:basedOn w:val="VerbatimChar"/>
    <w:rsid w:val="00C64739"/>
    <w:rPr>
      <w:rFonts w:ascii="Consolas" w:eastAsia="Cambria" w:hAnsi="Consolas"/>
      <w:b w:val="0"/>
      <w:color w:val="204A87"/>
      <w:sz w:val="22"/>
      <w:szCs w:val="22"/>
      <w:shd w:val="clear" w:color="auto" w:fill="F8F8F8"/>
    </w:rPr>
  </w:style>
  <w:style w:type="character" w:customStyle="1" w:styleId="DataTypeTok">
    <w:name w:val="DataTypeTok"/>
    <w:basedOn w:val="VerbatimChar"/>
    <w:rsid w:val="00C64739"/>
    <w:rPr>
      <w:rFonts w:ascii="Consolas" w:eastAsia="Cambria" w:hAnsi="Consolas"/>
      <w:b/>
      <w:color w:val="204A87"/>
      <w:sz w:val="22"/>
      <w:szCs w:val="22"/>
      <w:shd w:val="clear" w:color="auto" w:fill="F8F8F8"/>
    </w:rPr>
  </w:style>
  <w:style w:type="character" w:customStyle="1" w:styleId="DecValTok">
    <w:name w:val="DecValTok"/>
    <w:basedOn w:val="VerbatimChar"/>
    <w:rsid w:val="00C64739"/>
    <w:rPr>
      <w:rFonts w:ascii="Consolas" w:eastAsia="Cambria" w:hAnsi="Consolas"/>
      <w:b/>
      <w:color w:val="0000CF"/>
      <w:sz w:val="22"/>
      <w:szCs w:val="22"/>
      <w:shd w:val="clear" w:color="auto" w:fill="F8F8F8"/>
    </w:rPr>
  </w:style>
  <w:style w:type="character" w:customStyle="1" w:styleId="BaseNTok">
    <w:name w:val="BaseNTok"/>
    <w:basedOn w:val="VerbatimChar"/>
    <w:rsid w:val="00C64739"/>
    <w:rPr>
      <w:rFonts w:ascii="Consolas" w:eastAsia="Cambria" w:hAnsi="Consolas"/>
      <w:b/>
      <w:color w:val="0000CF"/>
      <w:sz w:val="22"/>
      <w:szCs w:val="22"/>
      <w:shd w:val="clear" w:color="auto" w:fill="F8F8F8"/>
    </w:rPr>
  </w:style>
  <w:style w:type="character" w:customStyle="1" w:styleId="FloatTok">
    <w:name w:val="FloatTok"/>
    <w:basedOn w:val="VerbatimChar"/>
    <w:rsid w:val="00C64739"/>
    <w:rPr>
      <w:rFonts w:ascii="Consolas" w:eastAsia="Cambria" w:hAnsi="Consolas"/>
      <w:b/>
      <w:color w:val="0000CF"/>
      <w:sz w:val="22"/>
      <w:szCs w:val="22"/>
      <w:shd w:val="clear" w:color="auto" w:fill="F8F8F8"/>
    </w:rPr>
  </w:style>
  <w:style w:type="character" w:customStyle="1" w:styleId="ConstantTok">
    <w:name w:val="ConstantTok"/>
    <w:basedOn w:val="VerbatimChar"/>
    <w:rsid w:val="00C64739"/>
    <w:rPr>
      <w:rFonts w:ascii="Consolas" w:eastAsia="Cambria" w:hAnsi="Consolas"/>
      <w:b/>
      <w:color w:val="000000"/>
      <w:sz w:val="22"/>
      <w:szCs w:val="22"/>
      <w:shd w:val="clear" w:color="auto" w:fill="F8F8F8"/>
    </w:rPr>
  </w:style>
  <w:style w:type="character" w:customStyle="1" w:styleId="CharTok">
    <w:name w:val="CharTok"/>
    <w:basedOn w:val="VerbatimChar"/>
    <w:rsid w:val="00C64739"/>
    <w:rPr>
      <w:rFonts w:ascii="Consolas" w:eastAsia="Cambria" w:hAnsi="Consolas"/>
      <w:b/>
      <w:color w:val="4E9A06"/>
      <w:sz w:val="22"/>
      <w:szCs w:val="22"/>
      <w:shd w:val="clear" w:color="auto" w:fill="F8F8F8"/>
    </w:rPr>
  </w:style>
  <w:style w:type="character" w:customStyle="1" w:styleId="SpecialCharTok">
    <w:name w:val="SpecialCharTok"/>
    <w:basedOn w:val="VerbatimChar"/>
    <w:rsid w:val="00C64739"/>
    <w:rPr>
      <w:rFonts w:ascii="Consolas" w:eastAsia="Cambria" w:hAnsi="Consolas"/>
      <w:b/>
      <w:color w:val="000000"/>
      <w:sz w:val="22"/>
      <w:szCs w:val="22"/>
      <w:shd w:val="clear" w:color="auto" w:fill="F8F8F8"/>
    </w:rPr>
  </w:style>
  <w:style w:type="character" w:customStyle="1" w:styleId="StringTok">
    <w:name w:val="StringTok"/>
    <w:basedOn w:val="VerbatimChar"/>
    <w:rsid w:val="00C64739"/>
    <w:rPr>
      <w:rFonts w:ascii="Consolas" w:eastAsia="Cambria" w:hAnsi="Consolas"/>
      <w:b/>
      <w:color w:val="4E9A06"/>
      <w:sz w:val="22"/>
      <w:szCs w:val="22"/>
      <w:shd w:val="clear" w:color="auto" w:fill="F8F8F8"/>
    </w:rPr>
  </w:style>
  <w:style w:type="character" w:customStyle="1" w:styleId="VerbatimStringTok">
    <w:name w:val="VerbatimStringTok"/>
    <w:basedOn w:val="VerbatimChar"/>
    <w:rsid w:val="00C64739"/>
    <w:rPr>
      <w:rFonts w:ascii="Consolas" w:eastAsia="Cambria" w:hAnsi="Consolas"/>
      <w:b/>
      <w:color w:val="4E9A06"/>
      <w:sz w:val="22"/>
      <w:szCs w:val="22"/>
      <w:shd w:val="clear" w:color="auto" w:fill="F8F8F8"/>
    </w:rPr>
  </w:style>
  <w:style w:type="character" w:customStyle="1" w:styleId="SpecialStringTok">
    <w:name w:val="SpecialStringTok"/>
    <w:basedOn w:val="VerbatimChar"/>
    <w:rsid w:val="00C64739"/>
    <w:rPr>
      <w:rFonts w:ascii="Consolas" w:eastAsia="Cambria" w:hAnsi="Consolas"/>
      <w:b/>
      <w:color w:val="4E9A06"/>
      <w:sz w:val="22"/>
      <w:szCs w:val="22"/>
      <w:shd w:val="clear" w:color="auto" w:fill="F8F8F8"/>
    </w:rPr>
  </w:style>
  <w:style w:type="character" w:customStyle="1" w:styleId="ImportTok">
    <w:name w:val="ImportTok"/>
    <w:basedOn w:val="VerbatimChar"/>
    <w:rsid w:val="00C64739"/>
    <w:rPr>
      <w:rFonts w:ascii="Consolas" w:eastAsia="Cambria" w:hAnsi="Consolas"/>
      <w:b/>
      <w:sz w:val="22"/>
      <w:szCs w:val="22"/>
      <w:shd w:val="clear" w:color="auto" w:fill="F8F8F8"/>
    </w:rPr>
  </w:style>
  <w:style w:type="character" w:customStyle="1" w:styleId="CommentTok">
    <w:name w:val="CommentTok"/>
    <w:basedOn w:val="VerbatimChar"/>
    <w:rsid w:val="00C64739"/>
    <w:rPr>
      <w:rFonts w:ascii="Consolas" w:eastAsia="Cambria" w:hAnsi="Consolas"/>
      <w:b/>
      <w:i/>
      <w:color w:val="8F5902"/>
      <w:sz w:val="22"/>
      <w:szCs w:val="22"/>
      <w:shd w:val="clear" w:color="auto" w:fill="F8F8F8"/>
    </w:rPr>
  </w:style>
  <w:style w:type="character" w:customStyle="1" w:styleId="DocumentationTok">
    <w:name w:val="DocumentationTok"/>
    <w:basedOn w:val="VerbatimChar"/>
    <w:rsid w:val="00C64739"/>
    <w:rPr>
      <w:rFonts w:ascii="Consolas" w:eastAsia="Cambria" w:hAnsi="Consolas"/>
      <w:b w:val="0"/>
      <w:i/>
      <w:color w:val="8F5902"/>
      <w:sz w:val="22"/>
      <w:szCs w:val="22"/>
      <w:shd w:val="clear" w:color="auto" w:fill="F8F8F8"/>
    </w:rPr>
  </w:style>
  <w:style w:type="character" w:customStyle="1" w:styleId="AnnotationTok">
    <w:name w:val="AnnotationTok"/>
    <w:basedOn w:val="VerbatimChar"/>
    <w:rsid w:val="00C64739"/>
    <w:rPr>
      <w:rFonts w:ascii="Consolas" w:eastAsia="Cambria" w:hAnsi="Consolas"/>
      <w:b w:val="0"/>
      <w:i/>
      <w:color w:val="8F5902"/>
      <w:sz w:val="22"/>
      <w:szCs w:val="22"/>
      <w:shd w:val="clear" w:color="auto" w:fill="F8F8F8"/>
    </w:rPr>
  </w:style>
  <w:style w:type="character" w:customStyle="1" w:styleId="CommentVarTok">
    <w:name w:val="CommentVarTok"/>
    <w:basedOn w:val="VerbatimChar"/>
    <w:rsid w:val="00C64739"/>
    <w:rPr>
      <w:rFonts w:ascii="Consolas" w:eastAsia="Cambria" w:hAnsi="Consolas"/>
      <w:b w:val="0"/>
      <w:i/>
      <w:color w:val="8F5902"/>
      <w:sz w:val="22"/>
      <w:szCs w:val="22"/>
      <w:shd w:val="clear" w:color="auto" w:fill="F8F8F8"/>
    </w:rPr>
  </w:style>
  <w:style w:type="character" w:customStyle="1" w:styleId="OtherTok">
    <w:name w:val="OtherTok"/>
    <w:basedOn w:val="VerbatimChar"/>
    <w:rsid w:val="00C64739"/>
    <w:rPr>
      <w:rFonts w:ascii="Consolas" w:eastAsia="Cambria" w:hAnsi="Consolas"/>
      <w:b/>
      <w:color w:val="8F5902"/>
      <w:sz w:val="22"/>
      <w:szCs w:val="22"/>
      <w:shd w:val="clear" w:color="auto" w:fill="F8F8F8"/>
    </w:rPr>
  </w:style>
  <w:style w:type="character" w:customStyle="1" w:styleId="FunctionTok">
    <w:name w:val="FunctionTok"/>
    <w:basedOn w:val="VerbatimChar"/>
    <w:rsid w:val="00C64739"/>
    <w:rPr>
      <w:rFonts w:ascii="Consolas" w:eastAsia="Cambria" w:hAnsi="Consolas"/>
      <w:b/>
      <w:color w:val="000000"/>
      <w:sz w:val="22"/>
      <w:szCs w:val="22"/>
      <w:shd w:val="clear" w:color="auto" w:fill="F8F8F8"/>
    </w:rPr>
  </w:style>
  <w:style w:type="character" w:customStyle="1" w:styleId="VariableTok">
    <w:name w:val="VariableTok"/>
    <w:basedOn w:val="VerbatimChar"/>
    <w:rsid w:val="00C64739"/>
    <w:rPr>
      <w:rFonts w:ascii="Consolas" w:eastAsia="Cambria" w:hAnsi="Consolas"/>
      <w:b/>
      <w:color w:val="000000"/>
      <w:sz w:val="22"/>
      <w:szCs w:val="22"/>
      <w:shd w:val="clear" w:color="auto" w:fill="F8F8F8"/>
    </w:rPr>
  </w:style>
  <w:style w:type="character" w:customStyle="1" w:styleId="ControlFlowTok">
    <w:name w:val="ControlFlowTok"/>
    <w:basedOn w:val="VerbatimChar"/>
    <w:rsid w:val="00C64739"/>
    <w:rPr>
      <w:rFonts w:ascii="Consolas" w:eastAsia="Cambria" w:hAnsi="Consolas"/>
      <w:b w:val="0"/>
      <w:color w:val="204A87"/>
      <w:sz w:val="22"/>
      <w:szCs w:val="22"/>
      <w:shd w:val="clear" w:color="auto" w:fill="F8F8F8"/>
    </w:rPr>
  </w:style>
  <w:style w:type="character" w:customStyle="1" w:styleId="OperatorTok">
    <w:name w:val="OperatorTok"/>
    <w:basedOn w:val="VerbatimChar"/>
    <w:rsid w:val="00C64739"/>
    <w:rPr>
      <w:rFonts w:ascii="Consolas" w:eastAsia="Cambria" w:hAnsi="Consolas"/>
      <w:b w:val="0"/>
      <w:color w:val="CE5C00"/>
      <w:sz w:val="22"/>
      <w:szCs w:val="22"/>
      <w:shd w:val="clear" w:color="auto" w:fill="F8F8F8"/>
    </w:rPr>
  </w:style>
  <w:style w:type="character" w:customStyle="1" w:styleId="BuiltInTok">
    <w:name w:val="BuiltInTok"/>
    <w:basedOn w:val="VerbatimChar"/>
    <w:rsid w:val="00C64739"/>
    <w:rPr>
      <w:rFonts w:ascii="Consolas" w:eastAsia="Cambria" w:hAnsi="Consolas"/>
      <w:b/>
      <w:sz w:val="22"/>
      <w:szCs w:val="22"/>
      <w:shd w:val="clear" w:color="auto" w:fill="F8F8F8"/>
    </w:rPr>
  </w:style>
  <w:style w:type="character" w:customStyle="1" w:styleId="ExtensionTok">
    <w:name w:val="ExtensionTok"/>
    <w:basedOn w:val="VerbatimChar"/>
    <w:rsid w:val="00C64739"/>
    <w:rPr>
      <w:rFonts w:ascii="Consolas" w:eastAsia="Cambria" w:hAnsi="Consolas"/>
      <w:b/>
      <w:sz w:val="22"/>
      <w:szCs w:val="22"/>
      <w:shd w:val="clear" w:color="auto" w:fill="F8F8F8"/>
    </w:rPr>
  </w:style>
  <w:style w:type="character" w:customStyle="1" w:styleId="PreprocessorTok">
    <w:name w:val="PreprocessorTok"/>
    <w:basedOn w:val="VerbatimChar"/>
    <w:rsid w:val="00C64739"/>
    <w:rPr>
      <w:rFonts w:ascii="Consolas" w:eastAsia="Cambria" w:hAnsi="Consolas"/>
      <w:b/>
      <w:i/>
      <w:color w:val="8F5902"/>
      <w:sz w:val="22"/>
      <w:szCs w:val="22"/>
      <w:shd w:val="clear" w:color="auto" w:fill="F8F8F8"/>
    </w:rPr>
  </w:style>
  <w:style w:type="character" w:customStyle="1" w:styleId="AttributeTok">
    <w:name w:val="AttributeTok"/>
    <w:basedOn w:val="VerbatimChar"/>
    <w:rsid w:val="00C64739"/>
    <w:rPr>
      <w:rFonts w:ascii="Consolas" w:eastAsia="Cambria" w:hAnsi="Consolas"/>
      <w:b/>
      <w:color w:val="C4A000"/>
      <w:sz w:val="22"/>
      <w:szCs w:val="22"/>
      <w:shd w:val="clear" w:color="auto" w:fill="F8F8F8"/>
    </w:rPr>
  </w:style>
  <w:style w:type="character" w:customStyle="1" w:styleId="RegionMarkerTok">
    <w:name w:val="RegionMarkerTok"/>
    <w:basedOn w:val="VerbatimChar"/>
    <w:rsid w:val="00C64739"/>
    <w:rPr>
      <w:rFonts w:ascii="Consolas" w:eastAsia="Cambria" w:hAnsi="Consolas"/>
      <w:b/>
      <w:sz w:val="22"/>
      <w:szCs w:val="22"/>
      <w:shd w:val="clear" w:color="auto" w:fill="F8F8F8"/>
    </w:rPr>
  </w:style>
  <w:style w:type="character" w:customStyle="1" w:styleId="InformationTok">
    <w:name w:val="InformationTok"/>
    <w:basedOn w:val="VerbatimChar"/>
    <w:rsid w:val="00C64739"/>
    <w:rPr>
      <w:rFonts w:ascii="Consolas" w:eastAsia="Cambria" w:hAnsi="Consolas"/>
      <w:b w:val="0"/>
      <w:i/>
      <w:color w:val="8F5902"/>
      <w:sz w:val="22"/>
      <w:szCs w:val="22"/>
      <w:shd w:val="clear" w:color="auto" w:fill="F8F8F8"/>
    </w:rPr>
  </w:style>
  <w:style w:type="character" w:customStyle="1" w:styleId="WarningTok">
    <w:name w:val="WarningTok"/>
    <w:basedOn w:val="VerbatimChar"/>
    <w:rsid w:val="00C64739"/>
    <w:rPr>
      <w:rFonts w:ascii="Consolas" w:eastAsia="Cambria" w:hAnsi="Consolas"/>
      <w:b w:val="0"/>
      <w:i/>
      <w:color w:val="8F5902"/>
      <w:sz w:val="22"/>
      <w:szCs w:val="22"/>
      <w:shd w:val="clear" w:color="auto" w:fill="F8F8F8"/>
    </w:rPr>
  </w:style>
  <w:style w:type="character" w:customStyle="1" w:styleId="AlertTok">
    <w:name w:val="AlertTok"/>
    <w:basedOn w:val="VerbatimChar"/>
    <w:rsid w:val="00C64739"/>
    <w:rPr>
      <w:rFonts w:ascii="Consolas" w:eastAsia="Cambria" w:hAnsi="Consolas"/>
      <w:b/>
      <w:color w:val="EF2929"/>
      <w:sz w:val="22"/>
      <w:szCs w:val="22"/>
      <w:shd w:val="clear" w:color="auto" w:fill="F8F8F8"/>
    </w:rPr>
  </w:style>
  <w:style w:type="character" w:customStyle="1" w:styleId="ErrorTok">
    <w:name w:val="ErrorTok"/>
    <w:basedOn w:val="VerbatimChar"/>
    <w:rsid w:val="00C64739"/>
    <w:rPr>
      <w:rFonts w:ascii="Consolas" w:eastAsia="Cambria" w:hAnsi="Consolas"/>
      <w:b w:val="0"/>
      <w:color w:val="A40000"/>
      <w:sz w:val="22"/>
      <w:szCs w:val="22"/>
      <w:shd w:val="clear" w:color="auto" w:fill="F8F8F8"/>
    </w:rPr>
  </w:style>
  <w:style w:type="character" w:customStyle="1" w:styleId="NormalTok">
    <w:name w:val="NormalTok"/>
    <w:basedOn w:val="VerbatimChar"/>
    <w:rsid w:val="00C64739"/>
    <w:rPr>
      <w:rFonts w:ascii="Consolas" w:eastAsia="Cambria" w:hAnsi="Consolas"/>
      <w:b/>
      <w:sz w:val="22"/>
      <w:szCs w:val="22"/>
      <w:shd w:val="clear" w:color="auto" w:fill="F8F8F8"/>
    </w:rPr>
  </w:style>
  <w:style w:type="table" w:customStyle="1" w:styleId="TableGrid1">
    <w:name w:val="Table Grid1"/>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line">
    <w:name w:val="citationline"/>
    <w:basedOn w:val="Normal"/>
    <w:rsid w:val="00C64739"/>
    <w:pPr>
      <w:spacing w:before="100" w:beforeAutospacing="1" w:after="100" w:afterAutospacing="1"/>
      <w:jc w:val="left"/>
    </w:pPr>
  </w:style>
  <w:style w:type="character" w:customStyle="1" w:styleId="italic">
    <w:name w:val="italic"/>
    <w:basedOn w:val="DefaultParagraphFont"/>
    <w:rsid w:val="00C64739"/>
  </w:style>
  <w:style w:type="table" w:customStyle="1" w:styleId="TableGrid11">
    <w:name w:val="Table Grid11"/>
    <w:basedOn w:val="TableNormal"/>
    <w:rsid w:val="00C647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4739"/>
    <w:rPr>
      <w:b/>
      <w:sz w:val="26"/>
    </w:rPr>
  </w:style>
  <w:style w:type="character" w:customStyle="1" w:styleId="Heading4Char">
    <w:name w:val="Heading 4 Char"/>
    <w:basedOn w:val="DefaultParagraphFont"/>
    <w:link w:val="Heading4"/>
    <w:uiPriority w:val="9"/>
    <w:rsid w:val="00C64739"/>
    <w:rPr>
      <w:rFonts w:ascii="Times New Roman Bold" w:hAnsi="Times New Roman Bold"/>
      <w:b/>
      <w:bCs/>
      <w:i/>
      <w:sz w:val="24"/>
      <w:szCs w:val="28"/>
    </w:rPr>
  </w:style>
  <w:style w:type="character" w:customStyle="1" w:styleId="Heading5Char">
    <w:name w:val="Heading 5 Char"/>
    <w:basedOn w:val="DefaultParagraphFont"/>
    <w:link w:val="Heading5"/>
    <w:uiPriority w:val="9"/>
    <w:rsid w:val="00C64739"/>
    <w:rPr>
      <w:rFonts w:ascii="Times New Roman Bold" w:hAnsi="Times New Roman Bold"/>
      <w:b/>
      <w:bCs/>
      <w:iCs/>
      <w:sz w:val="24"/>
      <w:szCs w:val="26"/>
    </w:rPr>
  </w:style>
  <w:style w:type="character" w:customStyle="1" w:styleId="Heading6Char">
    <w:name w:val="Heading 6 Char"/>
    <w:basedOn w:val="DefaultParagraphFont"/>
    <w:link w:val="Heading6"/>
    <w:uiPriority w:val="9"/>
    <w:rsid w:val="00C64739"/>
    <w:rPr>
      <w:b/>
      <w:bCs/>
      <w:sz w:val="22"/>
      <w:szCs w:val="22"/>
    </w:rPr>
  </w:style>
  <w:style w:type="character" w:customStyle="1" w:styleId="Heading7Char">
    <w:name w:val="Heading 7 Char"/>
    <w:basedOn w:val="DefaultParagraphFont"/>
    <w:link w:val="Heading7"/>
    <w:rsid w:val="00C64739"/>
    <w:rPr>
      <w:sz w:val="24"/>
      <w:szCs w:val="24"/>
    </w:rPr>
  </w:style>
  <w:style w:type="character" w:customStyle="1" w:styleId="Heading8Char">
    <w:name w:val="Heading 8 Char"/>
    <w:basedOn w:val="DefaultParagraphFont"/>
    <w:link w:val="Heading8"/>
    <w:rsid w:val="00C64739"/>
    <w:rPr>
      <w:i/>
      <w:iCs/>
      <w:sz w:val="24"/>
      <w:szCs w:val="24"/>
    </w:rPr>
  </w:style>
  <w:style w:type="character" w:customStyle="1" w:styleId="BodyText2Char">
    <w:name w:val="Body Text 2 Char"/>
    <w:basedOn w:val="DefaultParagraphFont"/>
    <w:link w:val="BodyText2"/>
    <w:rsid w:val="00C64739"/>
    <w:rPr>
      <w:b/>
      <w:bCs/>
      <w:sz w:val="24"/>
    </w:rPr>
  </w:style>
  <w:style w:type="character" w:customStyle="1" w:styleId="BodyText3Char">
    <w:name w:val="Body Text 3 Char"/>
    <w:basedOn w:val="DefaultParagraphFont"/>
    <w:link w:val="BodyText3"/>
    <w:rsid w:val="00C64739"/>
    <w:rPr>
      <w:szCs w:val="24"/>
    </w:rPr>
  </w:style>
  <w:style w:type="table" w:customStyle="1" w:styleId="TableGrid2">
    <w:name w:val="Table Grid2"/>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CitedChar">
    <w:name w:val="Lit-Cited Char"/>
    <w:basedOn w:val="DefaultParagraphFont"/>
    <w:link w:val="Lit-Cited"/>
    <w:rsid w:val="00C64739"/>
  </w:style>
  <w:style w:type="character" w:customStyle="1" w:styleId="highlight">
    <w:name w:val="highlight"/>
    <w:basedOn w:val="DefaultParagraphFont"/>
    <w:rsid w:val="00C64739"/>
  </w:style>
  <w:style w:type="character" w:customStyle="1" w:styleId="mi">
    <w:name w:val="mi"/>
    <w:basedOn w:val="DefaultParagraphFont"/>
    <w:rsid w:val="008A1C78"/>
  </w:style>
  <w:style w:type="character" w:customStyle="1" w:styleId="mjxassistivemathml">
    <w:name w:val="mjx_assistive_mathml"/>
    <w:basedOn w:val="DefaultParagraphFont"/>
    <w:rsid w:val="008A1C78"/>
  </w:style>
  <w:style w:type="character" w:customStyle="1" w:styleId="mn">
    <w:name w:val="mn"/>
    <w:basedOn w:val="DefaultParagraphFont"/>
    <w:rsid w:val="00AC69FE"/>
  </w:style>
  <w:style w:type="character" w:customStyle="1" w:styleId="mtext">
    <w:name w:val="mtext"/>
    <w:basedOn w:val="DefaultParagraphFont"/>
    <w:rsid w:val="00DA78CC"/>
  </w:style>
  <w:style w:type="character" w:customStyle="1" w:styleId="mo">
    <w:name w:val="mo"/>
    <w:basedOn w:val="DefaultParagraphFont"/>
    <w:rsid w:val="00DA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104">
      <w:bodyDiv w:val="1"/>
      <w:marLeft w:val="0"/>
      <w:marRight w:val="0"/>
      <w:marTop w:val="0"/>
      <w:marBottom w:val="0"/>
      <w:divBdr>
        <w:top w:val="none" w:sz="0" w:space="0" w:color="auto"/>
        <w:left w:val="none" w:sz="0" w:space="0" w:color="auto"/>
        <w:bottom w:val="none" w:sz="0" w:space="0" w:color="auto"/>
        <w:right w:val="none" w:sz="0" w:space="0" w:color="auto"/>
      </w:divBdr>
    </w:div>
    <w:div w:id="248781432">
      <w:bodyDiv w:val="1"/>
      <w:marLeft w:val="0"/>
      <w:marRight w:val="0"/>
      <w:marTop w:val="0"/>
      <w:marBottom w:val="0"/>
      <w:divBdr>
        <w:top w:val="none" w:sz="0" w:space="0" w:color="auto"/>
        <w:left w:val="none" w:sz="0" w:space="0" w:color="auto"/>
        <w:bottom w:val="none" w:sz="0" w:space="0" w:color="auto"/>
        <w:right w:val="none" w:sz="0" w:space="0" w:color="auto"/>
      </w:divBdr>
    </w:div>
    <w:div w:id="302732186">
      <w:bodyDiv w:val="1"/>
      <w:marLeft w:val="0"/>
      <w:marRight w:val="0"/>
      <w:marTop w:val="0"/>
      <w:marBottom w:val="0"/>
      <w:divBdr>
        <w:top w:val="none" w:sz="0" w:space="0" w:color="auto"/>
        <w:left w:val="none" w:sz="0" w:space="0" w:color="auto"/>
        <w:bottom w:val="none" w:sz="0" w:space="0" w:color="auto"/>
        <w:right w:val="none" w:sz="0" w:space="0" w:color="auto"/>
      </w:divBdr>
    </w:div>
    <w:div w:id="303586753">
      <w:bodyDiv w:val="1"/>
      <w:marLeft w:val="0"/>
      <w:marRight w:val="0"/>
      <w:marTop w:val="0"/>
      <w:marBottom w:val="0"/>
      <w:divBdr>
        <w:top w:val="none" w:sz="0" w:space="0" w:color="auto"/>
        <w:left w:val="none" w:sz="0" w:space="0" w:color="auto"/>
        <w:bottom w:val="none" w:sz="0" w:space="0" w:color="auto"/>
        <w:right w:val="none" w:sz="0" w:space="0" w:color="auto"/>
      </w:divBdr>
    </w:div>
    <w:div w:id="390271885">
      <w:bodyDiv w:val="1"/>
      <w:marLeft w:val="0"/>
      <w:marRight w:val="0"/>
      <w:marTop w:val="0"/>
      <w:marBottom w:val="0"/>
      <w:divBdr>
        <w:top w:val="none" w:sz="0" w:space="0" w:color="auto"/>
        <w:left w:val="none" w:sz="0" w:space="0" w:color="auto"/>
        <w:bottom w:val="none" w:sz="0" w:space="0" w:color="auto"/>
        <w:right w:val="none" w:sz="0" w:space="0" w:color="auto"/>
      </w:divBdr>
    </w:div>
    <w:div w:id="414210061">
      <w:bodyDiv w:val="1"/>
      <w:marLeft w:val="0"/>
      <w:marRight w:val="0"/>
      <w:marTop w:val="0"/>
      <w:marBottom w:val="0"/>
      <w:divBdr>
        <w:top w:val="none" w:sz="0" w:space="0" w:color="auto"/>
        <w:left w:val="none" w:sz="0" w:space="0" w:color="auto"/>
        <w:bottom w:val="none" w:sz="0" w:space="0" w:color="auto"/>
        <w:right w:val="none" w:sz="0" w:space="0" w:color="auto"/>
      </w:divBdr>
    </w:div>
    <w:div w:id="562524338">
      <w:bodyDiv w:val="1"/>
      <w:marLeft w:val="0"/>
      <w:marRight w:val="0"/>
      <w:marTop w:val="0"/>
      <w:marBottom w:val="0"/>
      <w:divBdr>
        <w:top w:val="none" w:sz="0" w:space="0" w:color="auto"/>
        <w:left w:val="none" w:sz="0" w:space="0" w:color="auto"/>
        <w:bottom w:val="none" w:sz="0" w:space="0" w:color="auto"/>
        <w:right w:val="none" w:sz="0" w:space="0" w:color="auto"/>
      </w:divBdr>
    </w:div>
    <w:div w:id="606231522">
      <w:bodyDiv w:val="1"/>
      <w:marLeft w:val="0"/>
      <w:marRight w:val="0"/>
      <w:marTop w:val="0"/>
      <w:marBottom w:val="0"/>
      <w:divBdr>
        <w:top w:val="none" w:sz="0" w:space="0" w:color="auto"/>
        <w:left w:val="none" w:sz="0" w:space="0" w:color="auto"/>
        <w:bottom w:val="none" w:sz="0" w:space="0" w:color="auto"/>
        <w:right w:val="none" w:sz="0" w:space="0" w:color="auto"/>
      </w:divBdr>
    </w:div>
    <w:div w:id="644627768">
      <w:bodyDiv w:val="1"/>
      <w:marLeft w:val="0"/>
      <w:marRight w:val="0"/>
      <w:marTop w:val="0"/>
      <w:marBottom w:val="0"/>
      <w:divBdr>
        <w:top w:val="none" w:sz="0" w:space="0" w:color="auto"/>
        <w:left w:val="none" w:sz="0" w:space="0" w:color="auto"/>
        <w:bottom w:val="none" w:sz="0" w:space="0" w:color="auto"/>
        <w:right w:val="none" w:sz="0" w:space="0" w:color="auto"/>
      </w:divBdr>
    </w:div>
    <w:div w:id="697925475">
      <w:bodyDiv w:val="1"/>
      <w:marLeft w:val="0"/>
      <w:marRight w:val="0"/>
      <w:marTop w:val="0"/>
      <w:marBottom w:val="0"/>
      <w:divBdr>
        <w:top w:val="none" w:sz="0" w:space="0" w:color="auto"/>
        <w:left w:val="none" w:sz="0" w:space="0" w:color="auto"/>
        <w:bottom w:val="none" w:sz="0" w:space="0" w:color="auto"/>
        <w:right w:val="none" w:sz="0" w:space="0" w:color="auto"/>
      </w:divBdr>
    </w:div>
    <w:div w:id="775175020">
      <w:bodyDiv w:val="1"/>
      <w:marLeft w:val="0"/>
      <w:marRight w:val="0"/>
      <w:marTop w:val="0"/>
      <w:marBottom w:val="0"/>
      <w:divBdr>
        <w:top w:val="none" w:sz="0" w:space="0" w:color="auto"/>
        <w:left w:val="none" w:sz="0" w:space="0" w:color="auto"/>
        <w:bottom w:val="none" w:sz="0" w:space="0" w:color="auto"/>
        <w:right w:val="none" w:sz="0" w:space="0" w:color="auto"/>
      </w:divBdr>
    </w:div>
    <w:div w:id="861169037">
      <w:bodyDiv w:val="1"/>
      <w:marLeft w:val="0"/>
      <w:marRight w:val="0"/>
      <w:marTop w:val="0"/>
      <w:marBottom w:val="0"/>
      <w:divBdr>
        <w:top w:val="none" w:sz="0" w:space="0" w:color="auto"/>
        <w:left w:val="none" w:sz="0" w:space="0" w:color="auto"/>
        <w:bottom w:val="none" w:sz="0" w:space="0" w:color="auto"/>
        <w:right w:val="none" w:sz="0" w:space="0" w:color="auto"/>
      </w:divBdr>
    </w:div>
    <w:div w:id="980156462">
      <w:bodyDiv w:val="1"/>
      <w:marLeft w:val="0"/>
      <w:marRight w:val="0"/>
      <w:marTop w:val="0"/>
      <w:marBottom w:val="0"/>
      <w:divBdr>
        <w:top w:val="none" w:sz="0" w:space="0" w:color="auto"/>
        <w:left w:val="none" w:sz="0" w:space="0" w:color="auto"/>
        <w:bottom w:val="none" w:sz="0" w:space="0" w:color="auto"/>
        <w:right w:val="none" w:sz="0" w:space="0" w:color="auto"/>
      </w:divBdr>
    </w:div>
    <w:div w:id="1079408309">
      <w:bodyDiv w:val="1"/>
      <w:marLeft w:val="0"/>
      <w:marRight w:val="0"/>
      <w:marTop w:val="0"/>
      <w:marBottom w:val="0"/>
      <w:divBdr>
        <w:top w:val="none" w:sz="0" w:space="0" w:color="auto"/>
        <w:left w:val="none" w:sz="0" w:space="0" w:color="auto"/>
        <w:bottom w:val="none" w:sz="0" w:space="0" w:color="auto"/>
        <w:right w:val="none" w:sz="0" w:space="0" w:color="auto"/>
      </w:divBdr>
      <w:divsChild>
        <w:div w:id="2140875975">
          <w:marLeft w:val="0"/>
          <w:marRight w:val="0"/>
          <w:marTop w:val="0"/>
          <w:marBottom w:val="0"/>
          <w:divBdr>
            <w:top w:val="none" w:sz="0" w:space="0" w:color="auto"/>
            <w:left w:val="none" w:sz="0" w:space="0" w:color="auto"/>
            <w:bottom w:val="none" w:sz="0" w:space="0" w:color="auto"/>
            <w:right w:val="none" w:sz="0" w:space="0" w:color="auto"/>
          </w:divBdr>
        </w:div>
        <w:div w:id="1447384358">
          <w:marLeft w:val="0"/>
          <w:marRight w:val="0"/>
          <w:marTop w:val="0"/>
          <w:marBottom w:val="0"/>
          <w:divBdr>
            <w:top w:val="none" w:sz="0" w:space="0" w:color="auto"/>
            <w:left w:val="none" w:sz="0" w:space="0" w:color="auto"/>
            <w:bottom w:val="none" w:sz="0" w:space="0" w:color="auto"/>
            <w:right w:val="none" w:sz="0" w:space="0" w:color="auto"/>
          </w:divBdr>
        </w:div>
      </w:divsChild>
    </w:div>
    <w:div w:id="1080365792">
      <w:bodyDiv w:val="1"/>
      <w:marLeft w:val="0"/>
      <w:marRight w:val="0"/>
      <w:marTop w:val="0"/>
      <w:marBottom w:val="0"/>
      <w:divBdr>
        <w:top w:val="none" w:sz="0" w:space="0" w:color="auto"/>
        <w:left w:val="none" w:sz="0" w:space="0" w:color="auto"/>
        <w:bottom w:val="none" w:sz="0" w:space="0" w:color="auto"/>
        <w:right w:val="none" w:sz="0" w:space="0" w:color="auto"/>
      </w:divBdr>
    </w:div>
    <w:div w:id="1089082086">
      <w:bodyDiv w:val="1"/>
      <w:marLeft w:val="0"/>
      <w:marRight w:val="0"/>
      <w:marTop w:val="0"/>
      <w:marBottom w:val="0"/>
      <w:divBdr>
        <w:top w:val="none" w:sz="0" w:space="0" w:color="auto"/>
        <w:left w:val="none" w:sz="0" w:space="0" w:color="auto"/>
        <w:bottom w:val="none" w:sz="0" w:space="0" w:color="auto"/>
        <w:right w:val="none" w:sz="0" w:space="0" w:color="auto"/>
      </w:divBdr>
    </w:div>
    <w:div w:id="112697124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42257294">
      <w:bodyDiv w:val="1"/>
      <w:marLeft w:val="0"/>
      <w:marRight w:val="0"/>
      <w:marTop w:val="0"/>
      <w:marBottom w:val="0"/>
      <w:divBdr>
        <w:top w:val="none" w:sz="0" w:space="0" w:color="auto"/>
        <w:left w:val="none" w:sz="0" w:space="0" w:color="auto"/>
        <w:bottom w:val="none" w:sz="0" w:space="0" w:color="auto"/>
        <w:right w:val="none" w:sz="0" w:space="0" w:color="auto"/>
      </w:divBdr>
    </w:div>
    <w:div w:id="1281182834">
      <w:bodyDiv w:val="1"/>
      <w:marLeft w:val="0"/>
      <w:marRight w:val="0"/>
      <w:marTop w:val="0"/>
      <w:marBottom w:val="0"/>
      <w:divBdr>
        <w:top w:val="none" w:sz="0" w:space="0" w:color="auto"/>
        <w:left w:val="none" w:sz="0" w:space="0" w:color="auto"/>
        <w:bottom w:val="none" w:sz="0" w:space="0" w:color="auto"/>
        <w:right w:val="none" w:sz="0" w:space="0" w:color="auto"/>
      </w:divBdr>
    </w:div>
    <w:div w:id="1402554736">
      <w:bodyDiv w:val="1"/>
      <w:marLeft w:val="0"/>
      <w:marRight w:val="0"/>
      <w:marTop w:val="0"/>
      <w:marBottom w:val="0"/>
      <w:divBdr>
        <w:top w:val="none" w:sz="0" w:space="0" w:color="auto"/>
        <w:left w:val="none" w:sz="0" w:space="0" w:color="auto"/>
        <w:bottom w:val="none" w:sz="0" w:space="0" w:color="auto"/>
        <w:right w:val="none" w:sz="0" w:space="0" w:color="auto"/>
      </w:divBdr>
    </w:div>
    <w:div w:id="1431388022">
      <w:bodyDiv w:val="1"/>
      <w:marLeft w:val="0"/>
      <w:marRight w:val="0"/>
      <w:marTop w:val="0"/>
      <w:marBottom w:val="0"/>
      <w:divBdr>
        <w:top w:val="none" w:sz="0" w:space="0" w:color="auto"/>
        <w:left w:val="none" w:sz="0" w:space="0" w:color="auto"/>
        <w:bottom w:val="none" w:sz="0" w:space="0" w:color="auto"/>
        <w:right w:val="none" w:sz="0" w:space="0" w:color="auto"/>
      </w:divBdr>
    </w:div>
    <w:div w:id="1439829524">
      <w:bodyDiv w:val="1"/>
      <w:marLeft w:val="0"/>
      <w:marRight w:val="0"/>
      <w:marTop w:val="0"/>
      <w:marBottom w:val="0"/>
      <w:divBdr>
        <w:top w:val="none" w:sz="0" w:space="0" w:color="auto"/>
        <w:left w:val="none" w:sz="0" w:space="0" w:color="auto"/>
        <w:bottom w:val="none" w:sz="0" w:space="0" w:color="auto"/>
        <w:right w:val="none" w:sz="0" w:space="0" w:color="auto"/>
      </w:divBdr>
    </w:div>
    <w:div w:id="1463380528">
      <w:bodyDiv w:val="1"/>
      <w:marLeft w:val="0"/>
      <w:marRight w:val="0"/>
      <w:marTop w:val="0"/>
      <w:marBottom w:val="0"/>
      <w:divBdr>
        <w:top w:val="none" w:sz="0" w:space="0" w:color="auto"/>
        <w:left w:val="none" w:sz="0" w:space="0" w:color="auto"/>
        <w:bottom w:val="none" w:sz="0" w:space="0" w:color="auto"/>
        <w:right w:val="none" w:sz="0" w:space="0" w:color="auto"/>
      </w:divBdr>
      <w:divsChild>
        <w:div w:id="1676222249">
          <w:marLeft w:val="0"/>
          <w:marRight w:val="0"/>
          <w:marTop w:val="0"/>
          <w:marBottom w:val="0"/>
          <w:divBdr>
            <w:top w:val="none" w:sz="0" w:space="0" w:color="auto"/>
            <w:left w:val="none" w:sz="0" w:space="0" w:color="auto"/>
            <w:bottom w:val="none" w:sz="0" w:space="0" w:color="auto"/>
            <w:right w:val="none" w:sz="0" w:space="0" w:color="auto"/>
          </w:divBdr>
        </w:div>
      </w:divsChild>
    </w:div>
    <w:div w:id="1564484715">
      <w:bodyDiv w:val="1"/>
      <w:marLeft w:val="0"/>
      <w:marRight w:val="0"/>
      <w:marTop w:val="0"/>
      <w:marBottom w:val="0"/>
      <w:divBdr>
        <w:top w:val="none" w:sz="0" w:space="0" w:color="auto"/>
        <w:left w:val="none" w:sz="0" w:space="0" w:color="auto"/>
        <w:bottom w:val="none" w:sz="0" w:space="0" w:color="auto"/>
        <w:right w:val="none" w:sz="0" w:space="0" w:color="auto"/>
      </w:divBdr>
    </w:div>
    <w:div w:id="1606383908">
      <w:bodyDiv w:val="1"/>
      <w:marLeft w:val="0"/>
      <w:marRight w:val="0"/>
      <w:marTop w:val="0"/>
      <w:marBottom w:val="0"/>
      <w:divBdr>
        <w:top w:val="none" w:sz="0" w:space="0" w:color="auto"/>
        <w:left w:val="none" w:sz="0" w:space="0" w:color="auto"/>
        <w:bottom w:val="none" w:sz="0" w:space="0" w:color="auto"/>
        <w:right w:val="none" w:sz="0" w:space="0" w:color="auto"/>
      </w:divBdr>
    </w:div>
    <w:div w:id="1641572251">
      <w:bodyDiv w:val="1"/>
      <w:marLeft w:val="0"/>
      <w:marRight w:val="0"/>
      <w:marTop w:val="0"/>
      <w:marBottom w:val="0"/>
      <w:divBdr>
        <w:top w:val="none" w:sz="0" w:space="0" w:color="auto"/>
        <w:left w:val="none" w:sz="0" w:space="0" w:color="auto"/>
        <w:bottom w:val="none" w:sz="0" w:space="0" w:color="auto"/>
        <w:right w:val="none" w:sz="0" w:space="0" w:color="auto"/>
      </w:divBdr>
    </w:div>
    <w:div w:id="1649359475">
      <w:bodyDiv w:val="1"/>
      <w:marLeft w:val="0"/>
      <w:marRight w:val="0"/>
      <w:marTop w:val="0"/>
      <w:marBottom w:val="0"/>
      <w:divBdr>
        <w:top w:val="none" w:sz="0" w:space="0" w:color="auto"/>
        <w:left w:val="none" w:sz="0" w:space="0" w:color="auto"/>
        <w:bottom w:val="none" w:sz="0" w:space="0" w:color="auto"/>
        <w:right w:val="none" w:sz="0" w:space="0" w:color="auto"/>
      </w:divBdr>
    </w:div>
    <w:div w:id="1691031220">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774395567">
      <w:bodyDiv w:val="1"/>
      <w:marLeft w:val="0"/>
      <w:marRight w:val="0"/>
      <w:marTop w:val="0"/>
      <w:marBottom w:val="0"/>
      <w:divBdr>
        <w:top w:val="none" w:sz="0" w:space="0" w:color="auto"/>
        <w:left w:val="none" w:sz="0" w:space="0" w:color="auto"/>
        <w:bottom w:val="none" w:sz="0" w:space="0" w:color="auto"/>
        <w:right w:val="none" w:sz="0" w:space="0" w:color="auto"/>
      </w:divBdr>
    </w:div>
    <w:div w:id="1889492355">
      <w:bodyDiv w:val="1"/>
      <w:marLeft w:val="0"/>
      <w:marRight w:val="0"/>
      <w:marTop w:val="0"/>
      <w:marBottom w:val="0"/>
      <w:divBdr>
        <w:top w:val="none" w:sz="0" w:space="0" w:color="auto"/>
        <w:left w:val="none" w:sz="0" w:space="0" w:color="auto"/>
        <w:bottom w:val="none" w:sz="0" w:space="0" w:color="auto"/>
        <w:right w:val="none" w:sz="0" w:space="0" w:color="auto"/>
      </w:divBdr>
    </w:div>
    <w:div w:id="1910069248">
      <w:bodyDiv w:val="1"/>
      <w:marLeft w:val="0"/>
      <w:marRight w:val="0"/>
      <w:marTop w:val="0"/>
      <w:marBottom w:val="0"/>
      <w:divBdr>
        <w:top w:val="none" w:sz="0" w:space="0" w:color="auto"/>
        <w:left w:val="none" w:sz="0" w:space="0" w:color="auto"/>
        <w:bottom w:val="none" w:sz="0" w:space="0" w:color="auto"/>
        <w:right w:val="none" w:sz="0" w:space="0" w:color="auto"/>
      </w:divBdr>
    </w:div>
    <w:div w:id="1933122495">
      <w:bodyDiv w:val="1"/>
      <w:marLeft w:val="0"/>
      <w:marRight w:val="0"/>
      <w:marTop w:val="0"/>
      <w:marBottom w:val="0"/>
      <w:divBdr>
        <w:top w:val="none" w:sz="0" w:space="0" w:color="auto"/>
        <w:left w:val="none" w:sz="0" w:space="0" w:color="auto"/>
        <w:bottom w:val="none" w:sz="0" w:space="0" w:color="auto"/>
        <w:right w:val="none" w:sz="0" w:space="0" w:color="auto"/>
      </w:divBdr>
    </w:div>
    <w:div w:id="1933588293">
      <w:bodyDiv w:val="1"/>
      <w:marLeft w:val="0"/>
      <w:marRight w:val="0"/>
      <w:marTop w:val="0"/>
      <w:marBottom w:val="0"/>
      <w:divBdr>
        <w:top w:val="none" w:sz="0" w:space="0" w:color="auto"/>
        <w:left w:val="none" w:sz="0" w:space="0" w:color="auto"/>
        <w:bottom w:val="none" w:sz="0" w:space="0" w:color="auto"/>
        <w:right w:val="none" w:sz="0" w:space="0" w:color="auto"/>
      </w:divBdr>
    </w:div>
    <w:div w:id="2096390545">
      <w:bodyDiv w:val="1"/>
      <w:marLeft w:val="0"/>
      <w:marRight w:val="0"/>
      <w:marTop w:val="0"/>
      <w:marBottom w:val="0"/>
      <w:divBdr>
        <w:top w:val="none" w:sz="0" w:space="0" w:color="auto"/>
        <w:left w:val="none" w:sz="0" w:space="0" w:color="auto"/>
        <w:bottom w:val="none" w:sz="0" w:space="0" w:color="auto"/>
        <w:right w:val="none" w:sz="0" w:space="0" w:color="auto"/>
      </w:divBdr>
    </w:div>
    <w:div w:id="2122216469">
      <w:bodyDiv w:val="1"/>
      <w:marLeft w:val="0"/>
      <w:marRight w:val="0"/>
      <w:marTop w:val="0"/>
      <w:marBottom w:val="0"/>
      <w:divBdr>
        <w:top w:val="none" w:sz="0" w:space="0" w:color="auto"/>
        <w:left w:val="none" w:sz="0" w:space="0" w:color="auto"/>
        <w:bottom w:val="none" w:sz="0" w:space="0" w:color="auto"/>
        <w:right w:val="none" w:sz="0" w:space="0" w:color="auto"/>
      </w:divBdr>
    </w:div>
    <w:div w:id="212456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commfish/seak_sablefish/issues/55"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file:///C:\Users\pjjoy\Documents\Groundfish%20Biometrics\Sablefish\seak_sablefish\2023\text\tmb_sablefish_asa_v23.html" TargetMode="External"/><Relationship Id="rId21" Type="http://schemas.microsoft.com/office/2011/relationships/commentsExtended" Target="commentsExtended.xml"/><Relationship Id="rId42" Type="http://schemas.openxmlformats.org/officeDocument/2006/relationships/hyperlink" Target="http://127.0.0.1:39567/rmd_output/2/" TargetMode="External"/><Relationship Id="rId47" Type="http://schemas.openxmlformats.org/officeDocument/2006/relationships/hyperlink" Target="http://127.0.0.1:39567/rmd_output/2/" TargetMode="External"/><Relationship Id="rId63" Type="http://schemas.openxmlformats.org/officeDocument/2006/relationships/hyperlink" Target="http://127.0.0.1:39567/rmd_output/2/" TargetMode="External"/><Relationship Id="rId68" Type="http://schemas.openxmlformats.org/officeDocument/2006/relationships/hyperlink" Target="http://127.0.0.1:39567/rmd_output/2/" TargetMode="External"/><Relationship Id="rId84" Type="http://schemas.openxmlformats.org/officeDocument/2006/relationships/image" Target="media/image8.png"/><Relationship Id="rId89" Type="http://schemas.openxmlformats.org/officeDocument/2006/relationships/image" Target="media/image13.png"/><Relationship Id="rId16" Type="http://schemas.openxmlformats.org/officeDocument/2006/relationships/hyperlink" Target="http://www.adfg.alaska.gov/sf/publications/" TargetMode="External"/><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hyperlink" Target="https://github.com/commfish/seak_sablefish" TargetMode="External"/><Relationship Id="rId37" Type="http://schemas.openxmlformats.org/officeDocument/2006/relationships/hyperlink" Target="http://127.0.0.1:39567/rmd_output/2/" TargetMode="External"/><Relationship Id="rId53" Type="http://schemas.openxmlformats.org/officeDocument/2006/relationships/hyperlink" Target="http://127.0.0.1:39567/rmd_output/2/" TargetMode="External"/><Relationship Id="rId58" Type="http://schemas.openxmlformats.org/officeDocument/2006/relationships/hyperlink" Target="http://127.0.0.1:39567/rmd_output/2/" TargetMode="External"/><Relationship Id="rId74" Type="http://schemas.openxmlformats.org/officeDocument/2006/relationships/hyperlink" Target="http://127.0.0.1:39567/rmd_output/2/" TargetMode="External"/><Relationship Id="rId79" Type="http://schemas.openxmlformats.org/officeDocument/2006/relationships/image" Target="media/image3.png"/><Relationship Id="rId102"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microsoft.com/office/2016/09/relationships/commentsIds" Target="commentsIds.xml"/><Relationship Id="rId27" Type="http://schemas.openxmlformats.org/officeDocument/2006/relationships/hyperlink" Target="file:///C:\Users\pjjoy\Documents\Groundfish%20Biometrics\Sablefish\seak_sablefish\2023\text\tmb_sablefish_asa_v23.html" TargetMode="External"/><Relationship Id="rId43" Type="http://schemas.openxmlformats.org/officeDocument/2006/relationships/hyperlink" Target="http://127.0.0.1:39567/rmd_output/2/" TargetMode="External"/><Relationship Id="rId48" Type="http://schemas.openxmlformats.org/officeDocument/2006/relationships/hyperlink" Target="http://127.0.0.1:39567/rmd_output/2/" TargetMode="External"/><Relationship Id="rId64" Type="http://schemas.openxmlformats.org/officeDocument/2006/relationships/hyperlink" Target="http://127.0.0.1:39567/rmd_output/2/" TargetMode="External"/><Relationship Id="rId69" Type="http://schemas.openxmlformats.org/officeDocument/2006/relationships/hyperlink" Target="http://127.0.0.1:39567/rmd_output/2/" TargetMode="External"/><Relationship Id="rId80" Type="http://schemas.openxmlformats.org/officeDocument/2006/relationships/image" Target="media/image4.png"/><Relationship Id="rId85" Type="http://schemas.openxmlformats.org/officeDocument/2006/relationships/image" Target="media/image9.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hyperlink" Target="https://github.com/commfish/seak_sablefish/tree/master/data/" TargetMode="External"/><Relationship Id="rId38" Type="http://schemas.openxmlformats.org/officeDocument/2006/relationships/hyperlink" Target="http://127.0.0.1:39567/rmd_output/2/" TargetMode="External"/><Relationship Id="rId59" Type="http://schemas.openxmlformats.org/officeDocument/2006/relationships/hyperlink" Target="http://127.0.0.1:39567/rmd_output/2/" TargetMode="External"/><Relationship Id="rId103" Type="http://schemas.openxmlformats.org/officeDocument/2006/relationships/image" Target="media/image27.png"/><Relationship Id="rId108"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hyperlink" Target="http://127.0.0.1:39567/rmd_output/2/" TargetMode="External"/><Relationship Id="rId54" Type="http://schemas.openxmlformats.org/officeDocument/2006/relationships/hyperlink" Target="http://127.0.0.1:39567/rmd_output/2/" TargetMode="External"/><Relationship Id="rId62" Type="http://schemas.openxmlformats.org/officeDocument/2006/relationships/hyperlink" Target="http://127.0.0.1:39567/rmd_output/2/" TargetMode="External"/><Relationship Id="rId70" Type="http://schemas.openxmlformats.org/officeDocument/2006/relationships/hyperlink" Target="http://127.0.0.1:39567/rmd_output/2/" TargetMode="External"/><Relationship Id="rId75" Type="http://schemas.openxmlformats.org/officeDocument/2006/relationships/hyperlink" Target="http://127.0.0.1:39567/rmd_output/2/" TargetMode="External"/><Relationship Id="rId83" Type="http://schemas.openxmlformats.org/officeDocument/2006/relationships/image" Target="media/image7.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hyperlink" Target="file:///C:\Users\pjjoy\Documents\Groundfish%20Biometrics\Sablefish\seak_sablefish\2023\text\tmb_sablefish_asa_v23.html" TargetMode="External"/><Relationship Id="rId36" Type="http://schemas.openxmlformats.org/officeDocument/2006/relationships/hyperlink" Target="http://127.0.0.1:39567/rmd_output/2/" TargetMode="External"/><Relationship Id="rId49" Type="http://schemas.openxmlformats.org/officeDocument/2006/relationships/hyperlink" Target="http://127.0.0.1:39567/rmd_output/2/" TargetMode="External"/><Relationship Id="rId57" Type="http://schemas.openxmlformats.org/officeDocument/2006/relationships/hyperlink" Target="http://127.0.0.1:39567/rmd_output/2/" TargetMode="External"/><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C:\Users\pjjoy\Documents\Groundfish%20Biometrics\Sablefish\seak_sablefish\2023\text\tmb_sablefish_asa_v23.html" TargetMode="External"/><Relationship Id="rId44" Type="http://schemas.openxmlformats.org/officeDocument/2006/relationships/hyperlink" Target="http://127.0.0.1:39567/rmd_output/2/" TargetMode="External"/><Relationship Id="rId52" Type="http://schemas.openxmlformats.org/officeDocument/2006/relationships/hyperlink" Target="http://127.0.0.1:39567/rmd_output/2/" TargetMode="External"/><Relationship Id="rId60" Type="http://schemas.openxmlformats.org/officeDocument/2006/relationships/hyperlink" Target="http://127.0.0.1:39567/rmd_output/2/" TargetMode="External"/><Relationship Id="rId65" Type="http://schemas.openxmlformats.org/officeDocument/2006/relationships/hyperlink" Target="http://127.0.0.1:39567/rmd_output/2/" TargetMode="External"/><Relationship Id="rId73" Type="http://schemas.openxmlformats.org/officeDocument/2006/relationships/hyperlink" Target="http://127.0.0.1:39567/rmd_output/2/" TargetMode="External"/><Relationship Id="rId78" Type="http://schemas.openxmlformats.org/officeDocument/2006/relationships/image" Target="media/image2.jpeg"/><Relationship Id="rId81" Type="http://schemas.openxmlformats.org/officeDocument/2006/relationships/image" Target="media/image5.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127.0.0.1:39567/rmd_output/2/" TargetMode="External"/><Relationship Id="rId34" Type="http://schemas.openxmlformats.org/officeDocument/2006/relationships/hyperlink" Target="http://127.0.0.1:39567/rmd_output/2/" TargetMode="External"/><Relationship Id="rId50" Type="http://schemas.openxmlformats.org/officeDocument/2006/relationships/hyperlink" Target="http://127.0.0.1:39567/rmd_output/2/" TargetMode="External"/><Relationship Id="rId55" Type="http://schemas.openxmlformats.org/officeDocument/2006/relationships/hyperlink" Target="http://127.0.0.1:39567/rmd_output/2/" TargetMode="External"/><Relationship Id="rId76" Type="http://schemas.openxmlformats.org/officeDocument/2006/relationships/hyperlink" Target="doi:10.18637/jss.v070.i05" TargetMode="External"/><Relationship Id="rId97" Type="http://schemas.openxmlformats.org/officeDocument/2006/relationships/image" Target="media/image21.png"/><Relationship Id="rId104"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127.0.0.1:39567/rmd_output/2/"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file:///C:\Users\pjjoy\Documents\Groundfish%20Biometrics\Sablefish\seak_sablefish\2023\text\tmb_sablefish_asa_v23.html" TargetMode="External"/><Relationship Id="rId24" Type="http://schemas.openxmlformats.org/officeDocument/2006/relationships/hyperlink" Target="file:///C:\Users\pjjoy\Documents\Groundfish%20Biometrics\Sablefish\seak_sablefish\2023\text\tmb_sablefish_asa_v23.html" TargetMode="External"/><Relationship Id="rId40" Type="http://schemas.openxmlformats.org/officeDocument/2006/relationships/hyperlink" Target="http://127.0.0.1:39567/rmd_output/2/" TargetMode="External"/><Relationship Id="rId45" Type="http://schemas.openxmlformats.org/officeDocument/2006/relationships/hyperlink" Target="http://127.0.0.1:39567/rmd_output/2/" TargetMode="External"/><Relationship Id="rId66" Type="http://schemas.openxmlformats.org/officeDocument/2006/relationships/hyperlink" Target="http://127.0.0.1:39567/rmd_output/2/" TargetMode="External"/><Relationship Id="rId87" Type="http://schemas.openxmlformats.org/officeDocument/2006/relationships/image" Target="media/image11.png"/><Relationship Id="rId61" Type="http://schemas.openxmlformats.org/officeDocument/2006/relationships/hyperlink" Target="http://127.0.0.1:39567/rmd_output/2/" TargetMode="External"/><Relationship Id="rId82" Type="http://schemas.openxmlformats.org/officeDocument/2006/relationships/image" Target="media/image6.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hyperlink" Target="https://www.iphc.int/uploads/pdf/srb/srb014/ppt/iphc-2019-srb014-08-p.pdf" TargetMode="External"/><Relationship Id="rId35" Type="http://schemas.openxmlformats.org/officeDocument/2006/relationships/hyperlink" Target="http://127.0.0.1:39567/rmd_output/2/" TargetMode="External"/><Relationship Id="rId56" Type="http://schemas.openxmlformats.org/officeDocument/2006/relationships/hyperlink" Target="http://127.0.0.1:39567/rmd_output/2/" TargetMode="External"/><Relationship Id="rId77" Type="http://schemas.openxmlformats.org/officeDocument/2006/relationships/footer" Target="footer7.xml"/><Relationship Id="rId100" Type="http://schemas.openxmlformats.org/officeDocument/2006/relationships/image" Target="media/image24.png"/><Relationship Id="rId105" Type="http://schemas.openxmlformats.org/officeDocument/2006/relationships/footer" Target="footer8.xml"/><Relationship Id="rId8" Type="http://schemas.openxmlformats.org/officeDocument/2006/relationships/footer" Target="footer1.xml"/><Relationship Id="rId51" Type="http://schemas.openxmlformats.org/officeDocument/2006/relationships/hyperlink" Target="http://127.0.0.1:39567/rmd_output/2/" TargetMode="External"/><Relationship Id="rId72" Type="http://schemas.openxmlformats.org/officeDocument/2006/relationships/hyperlink" Target="http://127.0.0.1:39567/rmd_output/2/" TargetMode="External"/><Relationship Id="rId93" Type="http://schemas.openxmlformats.org/officeDocument/2006/relationships/image" Target="media/image17.png"/><Relationship Id="rId98" Type="http://schemas.openxmlformats.org/officeDocument/2006/relationships/image" Target="media/image22.png"/><Relationship Id="rId3" Type="http://schemas.openxmlformats.org/officeDocument/2006/relationships/styles" Target="styles.xml"/><Relationship Id="rId25" Type="http://schemas.openxmlformats.org/officeDocument/2006/relationships/hyperlink" Target="file:///C:\Users\pjjoy\Documents\Groundfish%20Biometrics\Sablefish\seak_sablefish\2023\text\tmb_sablefish_asa_v23.html" TargetMode="External"/><Relationship Id="rId46" Type="http://schemas.openxmlformats.org/officeDocument/2006/relationships/hyperlink" Target="http://127.0.0.1:39567/rmd_output/2/" TargetMode="External"/><Relationship Id="rId67" Type="http://schemas.openxmlformats.org/officeDocument/2006/relationships/hyperlink" Target="http://127.0.0.1:39567/rmd_output/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graziano\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A4BCC-998C-41DE-BBEF-6DB34594C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CFSFonecolumntemplate.dotx</Template>
  <TotalTime>7407</TotalTime>
  <Pages>73</Pages>
  <Words>18733</Words>
  <Characters>106782</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125265</CharactersWithSpaces>
  <SharedDoc>false</SharedDoc>
  <HLinks>
    <vt:vector size="126" baseType="variant">
      <vt:variant>
        <vt:i4>1703985</vt:i4>
      </vt:variant>
      <vt:variant>
        <vt:i4>128</vt:i4>
      </vt:variant>
      <vt:variant>
        <vt:i4>0</vt:i4>
      </vt:variant>
      <vt:variant>
        <vt:i4>5</vt:i4>
      </vt:variant>
      <vt:variant>
        <vt:lpwstr/>
      </vt:variant>
      <vt:variant>
        <vt:lpwstr>_Toc229887207</vt:lpwstr>
      </vt:variant>
      <vt:variant>
        <vt:i4>1703985</vt:i4>
      </vt:variant>
      <vt:variant>
        <vt:i4>119</vt:i4>
      </vt:variant>
      <vt:variant>
        <vt:i4>0</vt:i4>
      </vt:variant>
      <vt:variant>
        <vt:i4>5</vt:i4>
      </vt:variant>
      <vt:variant>
        <vt:lpwstr/>
      </vt:variant>
      <vt:variant>
        <vt:lpwstr>_Toc229887206</vt:lpwstr>
      </vt:variant>
      <vt:variant>
        <vt:i4>1703985</vt:i4>
      </vt:variant>
      <vt:variant>
        <vt:i4>110</vt:i4>
      </vt:variant>
      <vt:variant>
        <vt:i4>0</vt:i4>
      </vt:variant>
      <vt:variant>
        <vt:i4>5</vt:i4>
      </vt:variant>
      <vt:variant>
        <vt:lpwstr/>
      </vt:variant>
      <vt:variant>
        <vt:lpwstr>_Toc229887205</vt:lpwstr>
      </vt:variant>
      <vt:variant>
        <vt:i4>1966128</vt:i4>
      </vt:variant>
      <vt:variant>
        <vt:i4>101</vt:i4>
      </vt:variant>
      <vt:variant>
        <vt:i4>0</vt:i4>
      </vt:variant>
      <vt:variant>
        <vt:i4>5</vt:i4>
      </vt:variant>
      <vt:variant>
        <vt:lpwstr/>
      </vt:variant>
      <vt:variant>
        <vt:lpwstr>_Toc229887349</vt:lpwstr>
      </vt:variant>
      <vt:variant>
        <vt:i4>1966128</vt:i4>
      </vt:variant>
      <vt:variant>
        <vt:i4>95</vt:i4>
      </vt:variant>
      <vt:variant>
        <vt:i4>0</vt:i4>
      </vt:variant>
      <vt:variant>
        <vt:i4>5</vt:i4>
      </vt:variant>
      <vt:variant>
        <vt:lpwstr/>
      </vt:variant>
      <vt:variant>
        <vt:lpwstr>_Toc229887348</vt:lpwstr>
      </vt:variant>
      <vt:variant>
        <vt:i4>1966128</vt:i4>
      </vt:variant>
      <vt:variant>
        <vt:i4>89</vt:i4>
      </vt:variant>
      <vt:variant>
        <vt:i4>0</vt:i4>
      </vt:variant>
      <vt:variant>
        <vt:i4>5</vt:i4>
      </vt:variant>
      <vt:variant>
        <vt:lpwstr/>
      </vt:variant>
      <vt:variant>
        <vt:lpwstr>_Toc229887347</vt:lpwstr>
      </vt:variant>
      <vt:variant>
        <vt:i4>1966128</vt:i4>
      </vt:variant>
      <vt:variant>
        <vt:i4>83</vt:i4>
      </vt:variant>
      <vt:variant>
        <vt:i4>0</vt:i4>
      </vt:variant>
      <vt:variant>
        <vt:i4>5</vt:i4>
      </vt:variant>
      <vt:variant>
        <vt:lpwstr/>
      </vt:variant>
      <vt:variant>
        <vt:lpwstr>_Toc229887346</vt:lpwstr>
      </vt:variant>
      <vt:variant>
        <vt:i4>1966128</vt:i4>
      </vt:variant>
      <vt:variant>
        <vt:i4>77</vt:i4>
      </vt:variant>
      <vt:variant>
        <vt:i4>0</vt:i4>
      </vt:variant>
      <vt:variant>
        <vt:i4>5</vt:i4>
      </vt:variant>
      <vt:variant>
        <vt:lpwstr/>
      </vt:variant>
      <vt:variant>
        <vt:lpwstr>_Toc229887345</vt:lpwstr>
      </vt:variant>
      <vt:variant>
        <vt:i4>1966128</vt:i4>
      </vt:variant>
      <vt:variant>
        <vt:i4>71</vt:i4>
      </vt:variant>
      <vt:variant>
        <vt:i4>0</vt:i4>
      </vt:variant>
      <vt:variant>
        <vt:i4>5</vt:i4>
      </vt:variant>
      <vt:variant>
        <vt:lpwstr/>
      </vt:variant>
      <vt:variant>
        <vt:lpwstr>_Toc229887344</vt:lpwstr>
      </vt:variant>
      <vt:variant>
        <vt:i4>1966128</vt:i4>
      </vt:variant>
      <vt:variant>
        <vt:i4>65</vt:i4>
      </vt:variant>
      <vt:variant>
        <vt:i4>0</vt:i4>
      </vt:variant>
      <vt:variant>
        <vt:i4>5</vt:i4>
      </vt:variant>
      <vt:variant>
        <vt:lpwstr/>
      </vt:variant>
      <vt:variant>
        <vt:lpwstr>_Toc229887343</vt:lpwstr>
      </vt:variant>
      <vt:variant>
        <vt:i4>1966128</vt:i4>
      </vt:variant>
      <vt:variant>
        <vt:i4>59</vt:i4>
      </vt:variant>
      <vt:variant>
        <vt:i4>0</vt:i4>
      </vt:variant>
      <vt:variant>
        <vt:i4>5</vt:i4>
      </vt:variant>
      <vt:variant>
        <vt:lpwstr/>
      </vt:variant>
      <vt:variant>
        <vt:lpwstr>_Toc229887342</vt:lpwstr>
      </vt:variant>
      <vt:variant>
        <vt:i4>1966128</vt:i4>
      </vt:variant>
      <vt:variant>
        <vt:i4>53</vt:i4>
      </vt:variant>
      <vt:variant>
        <vt:i4>0</vt:i4>
      </vt:variant>
      <vt:variant>
        <vt:i4>5</vt:i4>
      </vt:variant>
      <vt:variant>
        <vt:lpwstr/>
      </vt:variant>
      <vt:variant>
        <vt:lpwstr>_Toc229887341</vt:lpwstr>
      </vt:variant>
      <vt:variant>
        <vt:i4>1966128</vt:i4>
      </vt:variant>
      <vt:variant>
        <vt:i4>47</vt:i4>
      </vt:variant>
      <vt:variant>
        <vt:i4>0</vt:i4>
      </vt:variant>
      <vt:variant>
        <vt:i4>5</vt:i4>
      </vt:variant>
      <vt:variant>
        <vt:lpwstr/>
      </vt:variant>
      <vt:variant>
        <vt:lpwstr>_Toc229887340</vt:lpwstr>
      </vt:variant>
      <vt:variant>
        <vt:i4>1638448</vt:i4>
      </vt:variant>
      <vt:variant>
        <vt:i4>41</vt:i4>
      </vt:variant>
      <vt:variant>
        <vt:i4>0</vt:i4>
      </vt:variant>
      <vt:variant>
        <vt:i4>5</vt:i4>
      </vt:variant>
      <vt:variant>
        <vt:lpwstr/>
      </vt:variant>
      <vt:variant>
        <vt:lpwstr>_Toc229887339</vt:lpwstr>
      </vt:variant>
      <vt:variant>
        <vt:i4>1638448</vt:i4>
      </vt:variant>
      <vt:variant>
        <vt:i4>35</vt:i4>
      </vt:variant>
      <vt:variant>
        <vt:i4>0</vt:i4>
      </vt:variant>
      <vt:variant>
        <vt:i4>5</vt:i4>
      </vt:variant>
      <vt:variant>
        <vt:lpwstr/>
      </vt:variant>
      <vt:variant>
        <vt:lpwstr>_Toc229887338</vt:lpwstr>
      </vt:variant>
      <vt:variant>
        <vt:i4>1638448</vt:i4>
      </vt:variant>
      <vt:variant>
        <vt:i4>29</vt:i4>
      </vt:variant>
      <vt:variant>
        <vt:i4>0</vt:i4>
      </vt:variant>
      <vt:variant>
        <vt:i4>5</vt:i4>
      </vt:variant>
      <vt:variant>
        <vt:lpwstr/>
      </vt:variant>
      <vt:variant>
        <vt:lpwstr>_Toc229887337</vt:lpwstr>
      </vt:variant>
      <vt:variant>
        <vt:i4>1638448</vt:i4>
      </vt:variant>
      <vt:variant>
        <vt:i4>23</vt:i4>
      </vt:variant>
      <vt:variant>
        <vt:i4>0</vt:i4>
      </vt:variant>
      <vt:variant>
        <vt:i4>5</vt:i4>
      </vt:variant>
      <vt:variant>
        <vt:lpwstr/>
      </vt:variant>
      <vt:variant>
        <vt:lpwstr>_Toc229887336</vt:lpwstr>
      </vt:variant>
      <vt:variant>
        <vt:i4>1638448</vt:i4>
      </vt:variant>
      <vt:variant>
        <vt:i4>17</vt:i4>
      </vt:variant>
      <vt:variant>
        <vt:i4>0</vt:i4>
      </vt:variant>
      <vt:variant>
        <vt:i4>5</vt:i4>
      </vt:variant>
      <vt:variant>
        <vt:lpwstr/>
      </vt:variant>
      <vt:variant>
        <vt:lpwstr>_Toc229887335</vt:lpwstr>
      </vt:variant>
      <vt:variant>
        <vt:i4>1638448</vt:i4>
      </vt:variant>
      <vt:variant>
        <vt:i4>11</vt:i4>
      </vt:variant>
      <vt:variant>
        <vt:i4>0</vt:i4>
      </vt:variant>
      <vt:variant>
        <vt:i4>5</vt:i4>
      </vt:variant>
      <vt:variant>
        <vt:lpwstr/>
      </vt:variant>
      <vt:variant>
        <vt:lpwstr>_Toc229887334</vt:lpwstr>
      </vt:variant>
      <vt:variant>
        <vt:i4>1638448</vt:i4>
      </vt:variant>
      <vt:variant>
        <vt:i4>5</vt:i4>
      </vt:variant>
      <vt:variant>
        <vt:i4>0</vt:i4>
      </vt:variant>
      <vt:variant>
        <vt:i4>5</vt:i4>
      </vt:variant>
      <vt:variant>
        <vt:lpwstr/>
      </vt:variant>
      <vt:variant>
        <vt:lpwstr>_Toc229887333</vt:lpwstr>
      </vt:variant>
      <vt:variant>
        <vt:i4>7012476</vt:i4>
      </vt:variant>
      <vt:variant>
        <vt:i4>0</vt:i4>
      </vt:variant>
      <vt:variant>
        <vt:i4>0</vt:i4>
      </vt:variant>
      <vt:variant>
        <vt:i4>5</vt:i4>
      </vt:variant>
      <vt:variant>
        <vt:lpwstr>http://www.sf.adfg.ak.us/statewide/divreprots/htlm/intersearch.cfm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Joy, Philip J (DFG)</cp:lastModifiedBy>
  <cp:revision>143</cp:revision>
  <cp:lastPrinted>2008-07-07T22:02:00Z</cp:lastPrinted>
  <dcterms:created xsi:type="dcterms:W3CDTF">2023-04-20T16:01:00Z</dcterms:created>
  <dcterms:modified xsi:type="dcterms:W3CDTF">2023-08-21T19:44:00Z</dcterms:modified>
</cp:coreProperties>
</file>